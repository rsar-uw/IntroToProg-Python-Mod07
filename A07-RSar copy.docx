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FF90FE7" w14:textId="7DCF007B" w:rsidR="00355224" w:rsidRPr="00355224" w:rsidRDefault="00A5378E" w:rsidP="00FD7883">
      <w:pPr>
        <w:rPr>
          <w:i/>
        </w:rPr>
      </w:pPr>
      <w:r>
        <w:t>Rex Sarabia</w:t>
      </w:r>
    </w:p>
    <w:p w14:paraId="6911AC85" w14:textId="470C1B54" w:rsidR="00355224" w:rsidRPr="00355224" w:rsidRDefault="009429D5" w:rsidP="00FD7883">
      <w:pPr>
        <w:rPr>
          <w:i/>
        </w:rPr>
      </w:pPr>
      <w:ins w:id="1" w:author="Bambi C" w:date="2022-08-23T18:09:00Z">
        <w:r>
          <w:t>23</w:t>
        </w:r>
      </w:ins>
      <w:ins w:id="2" w:author="Bambi C" w:date="2022-08-18T08:28:00Z">
        <w:r w:rsidR="0055556E">
          <w:t xml:space="preserve"> </w:t>
        </w:r>
      </w:ins>
      <w:del w:id="3" w:author="Bambi C" w:date="2022-08-18T08:27:00Z">
        <w:r w:rsidR="000C67EE" w:rsidDel="0055556E">
          <w:delText>10</w:delText>
        </w:r>
        <w:r w:rsidR="00575EE2" w:rsidDel="0055556E">
          <w:delText xml:space="preserve"> </w:delText>
        </w:r>
      </w:del>
      <w:r w:rsidR="00575EE2">
        <w:t>August</w:t>
      </w:r>
      <w:r w:rsidR="00A5378E">
        <w:t xml:space="preserve"> 2022</w:t>
      </w:r>
    </w:p>
    <w:p w14:paraId="789382F0" w14:textId="77777777" w:rsidR="00A5378E" w:rsidRDefault="00A5378E" w:rsidP="00FD7883">
      <w:r w:rsidRPr="00A5378E">
        <w:t>IT FDN 110 B</w:t>
      </w:r>
    </w:p>
    <w:p w14:paraId="7455037A" w14:textId="40BDD9C2" w:rsidR="00355224" w:rsidRDefault="00A5378E" w:rsidP="00FD7883">
      <w:r>
        <w:t>Assignment</w:t>
      </w:r>
      <w:r w:rsidR="00B22B01">
        <w:t>0</w:t>
      </w:r>
      <w:ins w:id="4" w:author="Bambi C" w:date="2022-08-23T18:09:00Z">
        <w:r w:rsidR="009429D5">
          <w:t>7</w:t>
        </w:r>
      </w:ins>
      <w:del w:id="5" w:author="Bambi C" w:date="2022-08-18T08:27:00Z">
        <w:r w:rsidR="000C67EE" w:rsidDel="0055556E">
          <w:delText>6</w:delText>
        </w:r>
      </w:del>
    </w:p>
    <w:p w14:paraId="7A8E47D6" w14:textId="291D9F92" w:rsidR="00D87C81" w:rsidRPr="00BA272F" w:rsidRDefault="00D87C81" w:rsidP="00FD7883">
      <w:pPr>
        <w:rPr>
          <w:iCs w:val="0"/>
        </w:rPr>
      </w:pPr>
      <w:r>
        <w:rPr>
          <w:iCs w:val="0"/>
        </w:rPr>
        <w:t>GitHub:</w:t>
      </w:r>
      <w:ins w:id="6" w:author="Bambi C" w:date="2022-08-18T08:27:00Z">
        <w:r w:rsidR="0055556E">
          <w:rPr>
            <w:iCs w:val="0"/>
          </w:rPr>
          <w:t xml:space="preserve"> </w:t>
        </w:r>
      </w:ins>
      <w:ins w:id="7" w:author="Bambi C" w:date="2022-08-24T21:38:00Z">
        <w:r w:rsidR="006100EF">
          <w:rPr>
            <w:iCs w:val="0"/>
          </w:rPr>
          <w:fldChar w:fldCharType="begin"/>
        </w:r>
        <w:r w:rsidR="006100EF">
          <w:rPr>
            <w:iCs w:val="0"/>
          </w:rPr>
          <w:instrText xml:space="preserve"> HYPERLINK "</w:instrText>
        </w:r>
        <w:r w:rsidR="006100EF" w:rsidRPr="006100EF">
          <w:rPr>
            <w:iCs w:val="0"/>
          </w:rPr>
          <w:instrText>https://github.com/rsar-uw/IntroToProg-Python-Mod07</w:instrText>
        </w:r>
        <w:r w:rsidR="006100EF">
          <w:rPr>
            <w:iCs w:val="0"/>
          </w:rPr>
          <w:instrText xml:space="preserve">" </w:instrText>
        </w:r>
        <w:r w:rsidR="006100EF">
          <w:rPr>
            <w:iCs w:val="0"/>
          </w:rPr>
          <w:fldChar w:fldCharType="separate"/>
        </w:r>
        <w:r w:rsidR="006100EF" w:rsidRPr="00E709EA">
          <w:rPr>
            <w:rStyle w:val="Hyperlink"/>
            <w:iCs w:val="0"/>
          </w:rPr>
          <w:t>https://github.com/rsar-uw/IntroToProg-Python-Mod07</w:t>
        </w:r>
        <w:r w:rsidR="006100EF">
          <w:rPr>
            <w:iCs w:val="0"/>
          </w:rPr>
          <w:fldChar w:fldCharType="end"/>
        </w:r>
        <w:r w:rsidR="006100EF">
          <w:rPr>
            <w:iCs w:val="0"/>
          </w:rPr>
          <w:t xml:space="preserve"> </w:t>
        </w:r>
      </w:ins>
      <w:del w:id="8" w:author="Bambi C" w:date="2022-08-24T21:38:00Z">
        <w:r w:rsidDel="006100EF">
          <w:rPr>
            <w:iCs w:val="0"/>
          </w:rPr>
          <w:delText xml:space="preserve"> </w:delText>
        </w:r>
      </w:del>
      <w:del w:id="9" w:author="Bambi C" w:date="2022-08-18T08:27:00Z">
        <w:r w:rsidR="00DE6474" w:rsidDel="0055556E">
          <w:fldChar w:fldCharType="begin"/>
        </w:r>
        <w:r w:rsidR="00AB4708" w:rsidDel="0055556E">
          <w:delInstrText>HYPERLINK "https://github.com/rsar-uw/IntroToProg-Python-Mod06"</w:delInstrText>
        </w:r>
        <w:r w:rsidR="00DE6474" w:rsidDel="0055556E">
          <w:fldChar w:fldCharType="separate"/>
        </w:r>
        <w:r w:rsidR="00AB4708" w:rsidDel="0055556E">
          <w:rPr>
            <w:rStyle w:val="Hyperlink"/>
            <w:iCs w:val="0"/>
          </w:rPr>
          <w:delText>https://github.com/rsar-uw/IntroToProg-Python-Mod06</w:delText>
        </w:r>
        <w:r w:rsidR="00DE6474" w:rsidDel="0055556E">
          <w:rPr>
            <w:rStyle w:val="Hyperlink"/>
            <w:iCs w:val="0"/>
          </w:rPr>
          <w:fldChar w:fldCharType="end"/>
        </w:r>
        <w:r w:rsidDel="0055556E">
          <w:rPr>
            <w:iCs w:val="0"/>
          </w:rPr>
          <w:delText xml:space="preserve"> </w:delText>
        </w:r>
      </w:del>
      <w:r>
        <w:rPr>
          <w:iCs w:val="0"/>
        </w:rPr>
        <w:t>(External)</w:t>
      </w:r>
    </w:p>
    <w:p w14:paraId="7AB74DB0" w14:textId="29452F63" w:rsidR="00BD3599" w:rsidRPr="007A5C2C" w:rsidRDefault="00A21E28" w:rsidP="00BA272F">
      <w:pPr>
        <w:pStyle w:val="Title"/>
        <w:tabs>
          <w:tab w:val="center" w:pos="5266"/>
          <w:tab w:val="left" w:pos="8154"/>
        </w:tabs>
      </w:pPr>
      <w:r w:rsidRPr="007A5C2C">
        <w:t>Python Script:</w:t>
      </w:r>
      <w:r w:rsidR="005D3EAB" w:rsidRPr="007A5C2C">
        <w:t xml:space="preserve"> </w:t>
      </w:r>
      <w:ins w:id="10" w:author="Bambi C" w:date="2022-08-24T14:19:00Z">
        <w:r w:rsidR="00DD4F4F" w:rsidRPr="007A5C2C">
          <w:t xml:space="preserve">VIP </w:t>
        </w:r>
        <w:r w:rsidR="00DD4F4F" w:rsidRPr="007A5C2C">
          <w:t>Birthday</w:t>
        </w:r>
      </w:ins>
      <w:ins w:id="11" w:author="Bambi C" w:date="2022-08-24T14:20:00Z">
        <w:r w:rsidR="00DD4F4F" w:rsidRPr="007A5C2C">
          <w:t>s</w:t>
        </w:r>
      </w:ins>
      <w:del w:id="12" w:author="Bambi C" w:date="2022-08-18T08:27:00Z">
        <w:r w:rsidR="005D3EAB" w:rsidRPr="007A5C2C" w:rsidDel="0055556E">
          <w:delText>To Do List</w:delText>
        </w:r>
        <w:r w:rsidR="001A3603" w:rsidRPr="007A5C2C" w:rsidDel="0055556E">
          <w:delText xml:space="preserve"> v1.0</w:delText>
        </w:r>
      </w:del>
    </w:p>
    <w:bookmarkStart w:id="13" w:name="_Ref10828072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</w:rPr>
        <w:id w:val="15715393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5EBD61" w14:textId="7918287C" w:rsidR="00BD3599" w:rsidRPr="007A5C2C" w:rsidRDefault="00BD3599">
          <w:pPr>
            <w:pStyle w:val="TOCHeading"/>
          </w:pPr>
          <w:r w:rsidRPr="007A5C2C">
            <w:t>Table of Contents</w:t>
          </w:r>
          <w:bookmarkEnd w:id="13"/>
        </w:p>
        <w:p w14:paraId="2616FBB6" w14:textId="4B48262F" w:rsidR="007A5C2C" w:rsidRPr="007A5C2C" w:rsidRDefault="00C04333">
          <w:pPr>
            <w:pStyle w:val="TOC1"/>
            <w:rPr>
              <w:ins w:id="14" w:author="Bambi C" w:date="2022-08-24T21:40:00Z"/>
              <w:rFonts w:cstheme="minorBidi"/>
              <w:b w:val="0"/>
              <w:bCs w:val="0"/>
              <w:i w:val="0"/>
              <w:noProof/>
            </w:rPr>
          </w:pPr>
          <w:r w:rsidRPr="007A5C2C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5" w:author="Bambi C" w:date="2022-08-24T21:40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begin"/>
          </w:r>
          <w:r w:rsidRPr="007A5C2C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6" w:author="Bambi C" w:date="2022-08-24T21:40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instrText xml:space="preserve"> TOC \o "1-4" \h \z \u </w:instrText>
          </w:r>
          <w:r w:rsidRPr="007A5C2C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7" w:author="Bambi C" w:date="2022-08-24T21:40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separate"/>
          </w:r>
          <w:ins w:id="18" w:author="Bambi C" w:date="2022-08-24T21:40:00Z">
            <w:r w:rsidR="007A5C2C" w:rsidRPr="007A5C2C">
              <w:rPr>
                <w:rStyle w:val="Hyperlink"/>
                <w:i w:val="0"/>
                <w:noProof/>
                <w:rPrChange w:id="19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="007A5C2C" w:rsidRPr="007A5C2C">
              <w:rPr>
                <w:rStyle w:val="Hyperlink"/>
                <w:i w:val="0"/>
                <w:noProof/>
                <w:rPrChange w:id="20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7A5C2C" w:rsidRPr="007A5C2C">
              <w:rPr>
                <w:i w:val="0"/>
                <w:noProof/>
                <w:rPrChange w:id="21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"_Toc112269629"</w:instrText>
            </w:r>
            <w:r w:rsidR="007A5C2C" w:rsidRPr="007A5C2C">
              <w:rPr>
                <w:rStyle w:val="Hyperlink"/>
                <w:i w:val="0"/>
                <w:noProof/>
                <w:rPrChange w:id="22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7A5C2C" w:rsidRPr="007A5C2C">
              <w:rPr>
                <w:rStyle w:val="Hyperlink"/>
                <w:i w:val="0"/>
                <w:noProof/>
                <w:rPrChange w:id="23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</w:r>
            <w:r w:rsidR="007A5C2C" w:rsidRPr="007A5C2C">
              <w:rPr>
                <w:rStyle w:val="Hyperlink"/>
                <w:i w:val="0"/>
                <w:noProof/>
                <w:rPrChange w:id="24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="007A5C2C" w:rsidRPr="007A5C2C">
              <w:rPr>
                <w:rStyle w:val="Hyperlink"/>
                <w:i w:val="0"/>
                <w:noProof/>
                <w:rPrChange w:id="2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2</w:t>
            </w:r>
            <w:r w:rsidR="007A5C2C"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="007A5C2C" w:rsidRPr="007A5C2C">
              <w:rPr>
                <w:rStyle w:val="Hyperlink"/>
                <w:i w:val="0"/>
                <w:noProof/>
                <w:rPrChange w:id="26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Introduction</w:t>
            </w:r>
            <w:r w:rsidR="007A5C2C" w:rsidRPr="007A5C2C">
              <w:rPr>
                <w:i w:val="0"/>
                <w:noProof/>
                <w:webHidden/>
                <w:rPrChange w:id="27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="007A5C2C" w:rsidRPr="007A5C2C">
              <w:rPr>
                <w:i w:val="0"/>
                <w:noProof/>
                <w:webHidden/>
                <w:rPrChange w:id="28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="007A5C2C" w:rsidRPr="007A5C2C">
              <w:rPr>
                <w:i w:val="0"/>
                <w:noProof/>
                <w:webHidden/>
                <w:rPrChange w:id="29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_Toc112269629 \h </w:instrText>
            </w:r>
            <w:r w:rsidR="007A5C2C" w:rsidRPr="007A5C2C">
              <w:rPr>
                <w:i w:val="0"/>
                <w:noProof/>
                <w:webHidden/>
                <w:rPrChange w:id="30" w:author="Bambi C" w:date="2022-08-24T21:40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="007A5C2C" w:rsidRPr="007A5C2C">
            <w:rPr>
              <w:i w:val="0"/>
              <w:noProof/>
              <w:webHidden/>
              <w:rPrChange w:id="31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32" w:author="Bambi C" w:date="2022-08-24T21:40:00Z">
            <w:r w:rsidR="007A5C2C" w:rsidRPr="007A5C2C">
              <w:rPr>
                <w:i w:val="0"/>
                <w:noProof/>
                <w:webHidden/>
                <w:rPrChange w:id="33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="007A5C2C" w:rsidRPr="007A5C2C">
              <w:rPr>
                <w:i w:val="0"/>
                <w:noProof/>
                <w:webHidden/>
                <w:rPrChange w:id="34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="007A5C2C" w:rsidRPr="007A5C2C">
              <w:rPr>
                <w:rStyle w:val="Hyperlink"/>
                <w:i w:val="0"/>
                <w:noProof/>
                <w:rPrChange w:id="3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5AC345F7" w14:textId="1AEA7D84" w:rsidR="007A5C2C" w:rsidRPr="007A5C2C" w:rsidRDefault="007A5C2C">
          <w:pPr>
            <w:pStyle w:val="TOC1"/>
            <w:rPr>
              <w:ins w:id="36" w:author="Bambi C" w:date="2022-08-24T21:40:00Z"/>
              <w:rFonts w:cstheme="minorBidi"/>
              <w:b w:val="0"/>
              <w:bCs w:val="0"/>
              <w:i w:val="0"/>
              <w:noProof/>
            </w:rPr>
          </w:pPr>
          <w:ins w:id="37" w:author="Bambi C" w:date="2022-08-24T21:40:00Z">
            <w:r w:rsidRPr="007A5C2C">
              <w:rPr>
                <w:rStyle w:val="Hyperlink"/>
                <w:i w:val="0"/>
                <w:noProof/>
                <w:rPrChange w:id="38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7A5C2C">
              <w:rPr>
                <w:rStyle w:val="Hyperlink"/>
                <w:i w:val="0"/>
                <w:noProof/>
                <w:rPrChange w:id="39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i w:val="0"/>
                <w:noProof/>
                <w:rPrChange w:id="40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"_Toc112269630"</w:instrText>
            </w:r>
            <w:r w:rsidRPr="007A5C2C">
              <w:rPr>
                <w:rStyle w:val="Hyperlink"/>
                <w:i w:val="0"/>
                <w:noProof/>
                <w:rPrChange w:id="41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rStyle w:val="Hyperlink"/>
                <w:i w:val="0"/>
                <w:noProof/>
                <w:rPrChange w:id="42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</w:r>
            <w:r w:rsidRPr="007A5C2C">
              <w:rPr>
                <w:rStyle w:val="Hyperlink"/>
                <w:i w:val="0"/>
                <w:noProof/>
                <w:rPrChange w:id="43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7A5C2C">
              <w:rPr>
                <w:rStyle w:val="Hyperlink"/>
                <w:i w:val="0"/>
                <w:noProof/>
                <w:rPrChange w:id="44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3</w:t>
            </w:r>
            <w:r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7A5C2C">
              <w:rPr>
                <w:rStyle w:val="Hyperlink"/>
                <w:i w:val="0"/>
                <w:noProof/>
                <w:rPrChange w:id="4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My system information</w:t>
            </w:r>
            <w:r w:rsidRPr="007A5C2C">
              <w:rPr>
                <w:i w:val="0"/>
                <w:noProof/>
                <w:webHidden/>
                <w:rPrChange w:id="46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7A5C2C">
              <w:rPr>
                <w:i w:val="0"/>
                <w:noProof/>
                <w:webHidden/>
                <w:rPrChange w:id="47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7A5C2C">
              <w:rPr>
                <w:i w:val="0"/>
                <w:noProof/>
                <w:webHidden/>
                <w:rPrChange w:id="48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_Toc112269630 \h </w:instrText>
            </w:r>
            <w:r w:rsidRPr="007A5C2C">
              <w:rPr>
                <w:i w:val="0"/>
                <w:noProof/>
                <w:webHidden/>
                <w:rPrChange w:id="49" w:author="Bambi C" w:date="2022-08-24T21:40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Pr="007A5C2C">
            <w:rPr>
              <w:i w:val="0"/>
              <w:noProof/>
              <w:webHidden/>
              <w:rPrChange w:id="50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51" w:author="Bambi C" w:date="2022-08-24T21:40:00Z">
            <w:r w:rsidRPr="007A5C2C">
              <w:rPr>
                <w:i w:val="0"/>
                <w:noProof/>
                <w:webHidden/>
                <w:rPrChange w:id="52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Pr="007A5C2C">
              <w:rPr>
                <w:i w:val="0"/>
                <w:noProof/>
                <w:webHidden/>
                <w:rPrChange w:id="53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7A5C2C">
              <w:rPr>
                <w:rStyle w:val="Hyperlink"/>
                <w:i w:val="0"/>
                <w:noProof/>
                <w:rPrChange w:id="54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105FEE33" w14:textId="4FC257C9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55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6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3.1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Operating system (OS)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_Toc112269631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57" w:author="Bambi C" w:date="2022-08-24T21:40:00Z">
            <w:r w:rsidRPr="007A5C2C">
              <w:rPr>
                <w:iCs/>
                <w:noProof/>
                <w:webHidden/>
              </w:rPr>
              <w:t>3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B41C95B" w14:textId="64815964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58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9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"_Toc112269632"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3.2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Console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_Toc112269632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60" w:author="Bambi C" w:date="2022-08-24T21:40:00Z">
            <w:r w:rsidRPr="007A5C2C">
              <w:rPr>
                <w:iCs/>
                <w:noProof/>
                <w:webHidden/>
              </w:rPr>
              <w:t>3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5D6960E" w14:textId="20BFA1B6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61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2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"_Toc112269633"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3.3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Shell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_Toc112269633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63" w:author="Bambi C" w:date="2022-08-24T21:40:00Z">
            <w:r w:rsidRPr="007A5C2C">
              <w:rPr>
                <w:iCs/>
                <w:noProof/>
                <w:webHidden/>
              </w:rPr>
              <w:t>3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4476371" w14:textId="0A9A97B4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64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5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"_Toc112269634"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3.4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Python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_Toc112269634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66" w:author="Bambi C" w:date="2022-08-24T21:40:00Z">
            <w:r w:rsidRPr="007A5C2C">
              <w:rPr>
                <w:iCs/>
                <w:noProof/>
                <w:webHidden/>
              </w:rPr>
              <w:t>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1BE9D0C" w14:textId="2D6DC24F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67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8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"_Toc112269635"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3.5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Integrated Development Environment (IDE)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_Toc112269635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69" w:author="Bambi C" w:date="2022-08-24T21:40:00Z">
            <w:r w:rsidRPr="007A5C2C">
              <w:rPr>
                <w:iCs/>
                <w:noProof/>
                <w:webHidden/>
              </w:rPr>
              <w:t>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89BBBA3" w14:textId="1D0CC833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70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71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"_Toc112269636"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3.6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Directory / File path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_Toc112269636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72" w:author="Bambi C" w:date="2022-08-24T21:40:00Z">
            <w:r w:rsidRPr="007A5C2C">
              <w:rPr>
                <w:iCs/>
                <w:noProof/>
                <w:webHidden/>
              </w:rPr>
              <w:t>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97A33BC" w14:textId="5B3592A4" w:rsidR="007A5C2C" w:rsidRPr="007A5C2C" w:rsidRDefault="007A5C2C">
          <w:pPr>
            <w:pStyle w:val="TOC1"/>
            <w:rPr>
              <w:ins w:id="73" w:author="Bambi C" w:date="2022-08-24T21:40:00Z"/>
              <w:rFonts w:cstheme="minorBidi"/>
              <w:b w:val="0"/>
              <w:bCs w:val="0"/>
              <w:i w:val="0"/>
              <w:noProof/>
            </w:rPr>
          </w:pPr>
          <w:ins w:id="74" w:author="Bambi C" w:date="2022-08-24T21:40:00Z">
            <w:r w:rsidRPr="007A5C2C">
              <w:rPr>
                <w:rStyle w:val="Hyperlink"/>
                <w:i w:val="0"/>
                <w:noProof/>
                <w:rPrChange w:id="7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7A5C2C">
              <w:rPr>
                <w:rStyle w:val="Hyperlink"/>
                <w:i w:val="0"/>
                <w:noProof/>
                <w:rPrChange w:id="76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i w:val="0"/>
                <w:noProof/>
                <w:rPrChange w:id="77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"_Toc112269637"</w:instrText>
            </w:r>
            <w:r w:rsidRPr="007A5C2C">
              <w:rPr>
                <w:rStyle w:val="Hyperlink"/>
                <w:i w:val="0"/>
                <w:noProof/>
                <w:rPrChange w:id="78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rStyle w:val="Hyperlink"/>
                <w:i w:val="0"/>
                <w:noProof/>
                <w:rPrChange w:id="79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</w:r>
            <w:r w:rsidRPr="007A5C2C">
              <w:rPr>
                <w:rStyle w:val="Hyperlink"/>
                <w:i w:val="0"/>
                <w:noProof/>
                <w:rPrChange w:id="80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7A5C2C">
              <w:rPr>
                <w:rStyle w:val="Hyperlink"/>
                <w:i w:val="0"/>
                <w:noProof/>
                <w:rPrChange w:id="81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4</w:t>
            </w:r>
            <w:r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7A5C2C">
              <w:rPr>
                <w:rStyle w:val="Hyperlink"/>
                <w:i w:val="0"/>
                <w:noProof/>
                <w:rPrChange w:id="82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Module assignment</w:t>
            </w:r>
            <w:r w:rsidRPr="007A5C2C">
              <w:rPr>
                <w:i w:val="0"/>
                <w:noProof/>
                <w:webHidden/>
                <w:rPrChange w:id="83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7A5C2C">
              <w:rPr>
                <w:i w:val="0"/>
                <w:noProof/>
                <w:webHidden/>
                <w:rPrChange w:id="84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7A5C2C">
              <w:rPr>
                <w:i w:val="0"/>
                <w:noProof/>
                <w:webHidden/>
                <w:rPrChange w:id="85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_Toc112269637 \h </w:instrText>
            </w:r>
            <w:r w:rsidRPr="007A5C2C">
              <w:rPr>
                <w:i w:val="0"/>
                <w:noProof/>
                <w:webHidden/>
                <w:rPrChange w:id="86" w:author="Bambi C" w:date="2022-08-24T21:40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Pr="007A5C2C">
            <w:rPr>
              <w:i w:val="0"/>
              <w:noProof/>
              <w:webHidden/>
              <w:rPrChange w:id="87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88" w:author="Bambi C" w:date="2022-08-24T21:40:00Z">
            <w:r w:rsidRPr="007A5C2C">
              <w:rPr>
                <w:i w:val="0"/>
                <w:noProof/>
                <w:webHidden/>
                <w:rPrChange w:id="89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5</w:t>
            </w:r>
            <w:r w:rsidRPr="007A5C2C">
              <w:rPr>
                <w:i w:val="0"/>
                <w:noProof/>
                <w:webHidden/>
                <w:rPrChange w:id="90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7A5C2C">
              <w:rPr>
                <w:rStyle w:val="Hyperlink"/>
                <w:i w:val="0"/>
                <w:noProof/>
                <w:rPrChange w:id="91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001F6CC5" w14:textId="40AB2C4D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92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93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"_Toc112269638"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4.1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Requirements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_Toc112269638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94" w:author="Bambi C" w:date="2022-08-24T21:40:00Z">
            <w:r w:rsidRPr="007A5C2C">
              <w:rPr>
                <w:iCs/>
                <w:noProof/>
                <w:webHidden/>
              </w:rPr>
              <w:t>5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509C8141" w14:textId="39DC5312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95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96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"_Toc112269639"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4.1.1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Out of scope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_Toc112269639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97" w:author="Bambi C" w:date="2022-08-24T21:40:00Z">
            <w:r w:rsidRPr="007A5C2C">
              <w:rPr>
                <w:iCs/>
                <w:noProof/>
                <w:webHidden/>
              </w:rPr>
              <w:t>5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F178397" w14:textId="058DA7FB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98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99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"_Toc112269640"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4.1.2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Lessons learned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_Toc112269640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00" w:author="Bambi C" w:date="2022-08-24T21:40:00Z">
            <w:r w:rsidRPr="007A5C2C">
              <w:rPr>
                <w:iCs/>
                <w:noProof/>
                <w:webHidden/>
              </w:rPr>
              <w:t>5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64200C13" w14:textId="0146A28C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101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02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Design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_Toc112269641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03" w:author="Bambi C" w:date="2022-08-24T21:40:00Z">
            <w:r w:rsidRPr="007A5C2C">
              <w:rPr>
                <w:iCs/>
                <w:noProof/>
                <w:webHidden/>
              </w:rPr>
              <w:t>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C7C1509" w14:textId="6B871C5F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04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05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"_Toc112269642"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Standard elements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_Toc112269642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06" w:author="Bambi C" w:date="2022-08-24T21:40:00Z">
            <w:r w:rsidRPr="007A5C2C">
              <w:rPr>
                <w:iCs/>
                <w:noProof/>
                <w:webHidden/>
              </w:rPr>
              <w:t>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7F3FD5D4" w14:textId="72C5E4B3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07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08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"_Toc112269643"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4.2.1.1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Code style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_Toc112269643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09" w:author="Bambi C" w:date="2022-08-24T21:40:00Z">
            <w:r w:rsidRPr="007A5C2C">
              <w:rPr>
                <w:iCs/>
                <w:noProof/>
                <w:webHidden/>
              </w:rPr>
              <w:t>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EFB24DE" w14:textId="4CEBEDCD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10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11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"_Toc112269647"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4.2.1.2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Script header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_Toc112269647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12" w:author="Bambi C" w:date="2022-08-24T21:40:00Z">
            <w:r w:rsidRPr="007A5C2C">
              <w:rPr>
                <w:iCs/>
                <w:noProof/>
                <w:webHidden/>
              </w:rPr>
              <w:t>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3C2466C" w14:textId="0052C96F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13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14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"_Toc112269657"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4.2.1.3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Saving files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_Toc112269657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15" w:author="Bambi C" w:date="2022-08-24T21:40:00Z">
            <w:r w:rsidRPr="007A5C2C">
              <w:rPr>
                <w:iCs/>
                <w:noProof/>
                <w:webHidden/>
              </w:rPr>
              <w:t>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F1454AF" w14:textId="3E309924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16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17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"_Toc112269658"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Program description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_Toc112269658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18" w:author="Bambi C" w:date="2022-08-24T21:40:00Z">
            <w:r w:rsidRPr="007A5C2C">
              <w:rPr>
                <w:iCs/>
                <w:noProof/>
                <w:webHidden/>
              </w:rPr>
              <w:t>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6A0180EF" w14:textId="0CC20556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19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20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"_Toc112269659"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4.2.3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Data structure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_Toc112269659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21" w:author="Bambi C" w:date="2022-08-24T21:40:00Z">
            <w:r w:rsidRPr="007A5C2C">
              <w:rPr>
                <w:iCs/>
                <w:noProof/>
                <w:webHidden/>
              </w:rPr>
              <w:t>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56BC35FA" w14:textId="5489A9EF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22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23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"_Toc112269660"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4.2.4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Program architecture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_Toc112269660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24" w:author="Bambi C" w:date="2022-08-24T21:40:00Z">
            <w:r w:rsidRPr="007A5C2C">
              <w:rPr>
                <w:iCs/>
                <w:noProof/>
                <w:webHidden/>
              </w:rPr>
              <w:t>8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D6F99E8" w14:textId="166736B0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25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26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"_Toc112269661"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User journey flows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_Toc112269661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27" w:author="Bambi C" w:date="2022-08-24T21:40:00Z">
            <w:r w:rsidRPr="007A5C2C">
              <w:rPr>
                <w:iCs/>
                <w:noProof/>
                <w:webHidden/>
              </w:rPr>
              <w:t>9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D7003D8" w14:textId="2729ECCB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28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29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"_Toc112269822"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Open file, Display data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_Toc112269822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30" w:author="Bambi C" w:date="2022-08-24T21:40:00Z">
            <w:r w:rsidRPr="007A5C2C">
              <w:rPr>
                <w:iCs/>
                <w:noProof/>
                <w:webHidden/>
              </w:rPr>
              <w:t>9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D502F8A" w14:textId="47D8A6E3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31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32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"_Toc112269823"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Menu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_Toc112269823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33" w:author="Bambi C" w:date="2022-08-24T21:40:00Z">
            <w:r w:rsidRPr="007A5C2C">
              <w:rPr>
                <w:iCs/>
                <w:noProof/>
                <w:webHidden/>
              </w:rPr>
              <w:t>12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283C9235" w14:textId="511F96D6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34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35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"_Toc112269824"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4.2.5.3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Add data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_Toc112269824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36" w:author="Bambi C" w:date="2022-08-24T21:40:00Z">
            <w:r w:rsidRPr="007A5C2C">
              <w:rPr>
                <w:iCs/>
                <w:noProof/>
                <w:webHidden/>
              </w:rPr>
              <w:t>13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6C1C343" w14:textId="1A97DE09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37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38" w:author="Bambi C" w:date="2022-08-24T21:40:00Z">
            <w:r w:rsidRPr="007A5C2C">
              <w:rPr>
                <w:rStyle w:val="Hyperlink"/>
                <w:iCs/>
                <w:noProof/>
              </w:rPr>
              <w:lastRenderedPageBreak/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"_Toc112269825"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4.2.5.4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Save data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_Toc112269825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39" w:author="Bambi C" w:date="2022-08-24T21:40:00Z">
            <w:r w:rsidRPr="007A5C2C">
              <w:rPr>
                <w:iCs/>
                <w:noProof/>
                <w:webHidden/>
              </w:rPr>
              <w:t>17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26CAA2C" w14:textId="59A22E8D" w:rsidR="007A5C2C" w:rsidRPr="007A5C2C" w:rsidRDefault="007A5C2C">
          <w:pPr>
            <w:pStyle w:val="TOC4"/>
            <w:tabs>
              <w:tab w:val="left" w:pos="1400"/>
              <w:tab w:val="right" w:leader="dot" w:pos="9350"/>
            </w:tabs>
            <w:rPr>
              <w:ins w:id="140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41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"_Toc112269826"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4.2.5.5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Quit program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_Toc112269826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42" w:author="Bambi C" w:date="2022-08-24T21:40:00Z">
            <w:r w:rsidRPr="007A5C2C">
              <w:rPr>
                <w:iCs/>
                <w:noProof/>
                <w:webHidden/>
              </w:rPr>
              <w:t>18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5DC922BD" w14:textId="1286FD4A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43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44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"_Toc112269867"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4.2.6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Proposed solution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_Toc112269867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45" w:author="Bambi C" w:date="2022-08-24T21:40:00Z">
            <w:r w:rsidRPr="007A5C2C">
              <w:rPr>
                <w:iCs/>
                <w:noProof/>
                <w:webHidden/>
              </w:rPr>
              <w:t>20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84694D0" w14:textId="5A5953A6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146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47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"_Toc112269868"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4.3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Test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_Toc112269868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48" w:author="Bambi C" w:date="2022-08-24T21:40:00Z">
            <w:r w:rsidRPr="007A5C2C">
              <w:rPr>
                <w:iCs/>
                <w:noProof/>
                <w:webHidden/>
              </w:rPr>
              <w:t>24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6C7B579" w14:textId="5BEF069F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49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50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"_Toc112269869"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4.3.1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Procedure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_Toc112269869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51" w:author="Bambi C" w:date="2022-08-24T21:40:00Z">
            <w:r w:rsidRPr="007A5C2C">
              <w:rPr>
                <w:iCs/>
                <w:noProof/>
                <w:webHidden/>
              </w:rPr>
              <w:t>24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689A87F" w14:textId="3C374E66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52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53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"_Toc112269870"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4.3.2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Results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_Toc112269870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54" w:author="Bambi C" w:date="2022-08-24T21:40:00Z">
            <w:r w:rsidRPr="007A5C2C">
              <w:rPr>
                <w:iCs/>
                <w:noProof/>
                <w:webHidden/>
              </w:rPr>
              <w:t>30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6A11B2D4" w14:textId="06EE4994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155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56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4.4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Execution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_Toc112269871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57" w:author="Bambi C" w:date="2022-08-24T21:40:00Z">
            <w:r w:rsidRPr="007A5C2C">
              <w:rPr>
                <w:iCs/>
                <w:noProof/>
                <w:webHidden/>
              </w:rPr>
              <w:t>30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4064CAD" w14:textId="02A96480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58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59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"_Toc112269872"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4.4.1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Terminal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_Toc112269872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60" w:author="Bambi C" w:date="2022-08-24T21:40:00Z">
            <w:r w:rsidRPr="007A5C2C">
              <w:rPr>
                <w:iCs/>
                <w:noProof/>
                <w:webHidden/>
              </w:rPr>
              <w:t>31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0B864A3" w14:textId="69309D5D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161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162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"_Toc112269873"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4.4.2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Results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_Toc112269873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163" w:author="Bambi C" w:date="2022-08-24T21:40:00Z">
            <w:r w:rsidRPr="007A5C2C">
              <w:rPr>
                <w:iCs/>
                <w:noProof/>
                <w:webHidden/>
              </w:rPr>
              <w:t>36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7CF9883E" w14:textId="0F272DAB" w:rsidR="007A5C2C" w:rsidRPr="007A5C2C" w:rsidRDefault="007A5C2C">
          <w:pPr>
            <w:pStyle w:val="TOC1"/>
            <w:rPr>
              <w:ins w:id="164" w:author="Bambi C" w:date="2022-08-24T21:40:00Z"/>
              <w:rFonts w:cstheme="minorBidi"/>
              <w:b w:val="0"/>
              <w:bCs w:val="0"/>
              <w:i w:val="0"/>
              <w:noProof/>
            </w:rPr>
          </w:pPr>
          <w:ins w:id="165" w:author="Bambi C" w:date="2022-08-24T21:40:00Z">
            <w:r w:rsidRPr="007A5C2C">
              <w:rPr>
                <w:rStyle w:val="Hyperlink"/>
                <w:i w:val="0"/>
                <w:noProof/>
                <w:rPrChange w:id="166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7A5C2C">
              <w:rPr>
                <w:rStyle w:val="Hyperlink"/>
                <w:i w:val="0"/>
                <w:noProof/>
                <w:rPrChange w:id="167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i w:val="0"/>
                <w:noProof/>
                <w:rPrChange w:id="168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"_Toc112269874"</w:instrText>
            </w:r>
            <w:r w:rsidRPr="007A5C2C">
              <w:rPr>
                <w:rStyle w:val="Hyperlink"/>
                <w:i w:val="0"/>
                <w:noProof/>
                <w:rPrChange w:id="169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rStyle w:val="Hyperlink"/>
                <w:i w:val="0"/>
                <w:noProof/>
                <w:rPrChange w:id="170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</w:r>
            <w:r w:rsidRPr="007A5C2C">
              <w:rPr>
                <w:rStyle w:val="Hyperlink"/>
                <w:i w:val="0"/>
                <w:noProof/>
                <w:rPrChange w:id="171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7A5C2C">
              <w:rPr>
                <w:rStyle w:val="Hyperlink"/>
                <w:i w:val="0"/>
                <w:noProof/>
                <w:rPrChange w:id="172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5</w:t>
            </w:r>
            <w:r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7A5C2C">
              <w:rPr>
                <w:rStyle w:val="Hyperlink"/>
                <w:i w:val="0"/>
                <w:noProof/>
                <w:rPrChange w:id="173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Summary</w:t>
            </w:r>
            <w:r w:rsidRPr="007A5C2C">
              <w:rPr>
                <w:i w:val="0"/>
                <w:noProof/>
                <w:webHidden/>
                <w:rPrChange w:id="174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7A5C2C">
              <w:rPr>
                <w:i w:val="0"/>
                <w:noProof/>
                <w:webHidden/>
                <w:rPrChange w:id="175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7A5C2C">
              <w:rPr>
                <w:i w:val="0"/>
                <w:noProof/>
                <w:webHidden/>
                <w:rPrChange w:id="176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_Toc112269874 \h </w:instrText>
            </w:r>
            <w:r w:rsidRPr="007A5C2C">
              <w:rPr>
                <w:i w:val="0"/>
                <w:noProof/>
                <w:webHidden/>
                <w:rPrChange w:id="177" w:author="Bambi C" w:date="2022-08-24T21:40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Pr="007A5C2C">
            <w:rPr>
              <w:i w:val="0"/>
              <w:noProof/>
              <w:webHidden/>
              <w:rPrChange w:id="178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179" w:author="Bambi C" w:date="2022-08-24T21:40:00Z">
            <w:r w:rsidRPr="007A5C2C">
              <w:rPr>
                <w:i w:val="0"/>
                <w:noProof/>
                <w:webHidden/>
                <w:rPrChange w:id="180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37</w:t>
            </w:r>
            <w:r w:rsidRPr="007A5C2C">
              <w:rPr>
                <w:i w:val="0"/>
                <w:noProof/>
                <w:webHidden/>
                <w:rPrChange w:id="181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7A5C2C">
              <w:rPr>
                <w:rStyle w:val="Hyperlink"/>
                <w:i w:val="0"/>
                <w:noProof/>
                <w:rPrChange w:id="182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0BECBA39" w14:textId="6B1BB725" w:rsidR="007A5C2C" w:rsidRPr="007A5C2C" w:rsidRDefault="007A5C2C">
          <w:pPr>
            <w:pStyle w:val="TOC1"/>
            <w:rPr>
              <w:ins w:id="183" w:author="Bambi C" w:date="2022-08-24T21:40:00Z"/>
              <w:rFonts w:cstheme="minorBidi"/>
              <w:b w:val="0"/>
              <w:bCs w:val="0"/>
              <w:i w:val="0"/>
              <w:noProof/>
            </w:rPr>
          </w:pPr>
          <w:ins w:id="184" w:author="Bambi C" w:date="2022-08-24T21:40:00Z">
            <w:r w:rsidRPr="007A5C2C">
              <w:rPr>
                <w:rStyle w:val="Hyperlink"/>
                <w:i w:val="0"/>
                <w:noProof/>
                <w:rPrChange w:id="185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7A5C2C">
              <w:rPr>
                <w:rStyle w:val="Hyperlink"/>
                <w:i w:val="0"/>
                <w:noProof/>
                <w:rPrChange w:id="186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i w:val="0"/>
                <w:noProof/>
                <w:rPrChange w:id="187" w:author="Bambi C" w:date="2022-08-24T21:40:00Z">
                  <w:rPr>
                    <w:iCs w:val="0"/>
                    <w:noProof/>
                  </w:rPr>
                </w:rPrChange>
              </w:rPr>
              <w:instrText>HYPERLINK \l "_Toc112269875"</w:instrText>
            </w:r>
            <w:r w:rsidRPr="007A5C2C">
              <w:rPr>
                <w:rStyle w:val="Hyperlink"/>
                <w:i w:val="0"/>
                <w:noProof/>
                <w:rPrChange w:id="188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7A5C2C">
              <w:rPr>
                <w:rStyle w:val="Hyperlink"/>
                <w:i w:val="0"/>
                <w:noProof/>
                <w:rPrChange w:id="189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</w:r>
            <w:r w:rsidRPr="007A5C2C">
              <w:rPr>
                <w:rStyle w:val="Hyperlink"/>
                <w:i w:val="0"/>
                <w:noProof/>
                <w:rPrChange w:id="190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7A5C2C">
              <w:rPr>
                <w:rStyle w:val="Hyperlink"/>
                <w:i w:val="0"/>
                <w:noProof/>
                <w:rPrChange w:id="191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6</w:t>
            </w:r>
            <w:r w:rsidRPr="007A5C2C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7A5C2C">
              <w:rPr>
                <w:rStyle w:val="Hyperlink"/>
                <w:i w:val="0"/>
                <w:noProof/>
                <w:rPrChange w:id="192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t>References</w:t>
            </w:r>
            <w:r w:rsidRPr="007A5C2C">
              <w:rPr>
                <w:i w:val="0"/>
                <w:noProof/>
                <w:webHidden/>
                <w:rPrChange w:id="193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7A5C2C">
              <w:rPr>
                <w:i w:val="0"/>
                <w:noProof/>
                <w:webHidden/>
                <w:rPrChange w:id="194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7A5C2C">
              <w:rPr>
                <w:i w:val="0"/>
                <w:noProof/>
                <w:webHidden/>
                <w:rPrChange w:id="195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_Toc112269875 \h </w:instrText>
            </w:r>
            <w:r w:rsidRPr="007A5C2C">
              <w:rPr>
                <w:i w:val="0"/>
                <w:noProof/>
                <w:webHidden/>
                <w:rPrChange w:id="196" w:author="Bambi C" w:date="2022-08-24T21:40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Pr="007A5C2C">
            <w:rPr>
              <w:i w:val="0"/>
              <w:noProof/>
              <w:webHidden/>
              <w:rPrChange w:id="197" w:author="Bambi C" w:date="2022-08-24T21:40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198" w:author="Bambi C" w:date="2022-08-24T21:40:00Z">
            <w:r w:rsidRPr="007A5C2C">
              <w:rPr>
                <w:i w:val="0"/>
                <w:noProof/>
                <w:webHidden/>
                <w:rPrChange w:id="199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t>37</w:t>
            </w:r>
            <w:r w:rsidRPr="007A5C2C">
              <w:rPr>
                <w:i w:val="0"/>
                <w:noProof/>
                <w:webHidden/>
                <w:rPrChange w:id="200" w:author="Bambi C" w:date="2022-08-24T21:40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7A5C2C">
              <w:rPr>
                <w:rStyle w:val="Hyperlink"/>
                <w:i w:val="0"/>
                <w:noProof/>
                <w:rPrChange w:id="201" w:author="Bambi C" w:date="2022-08-24T21:40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13B0CE63" w14:textId="7702CB6A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202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203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"_Toc112269876"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6.1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Schema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_Toc112269876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204" w:author="Bambi C" w:date="2022-08-24T21:40:00Z">
            <w:r w:rsidRPr="007A5C2C">
              <w:rPr>
                <w:iCs/>
                <w:noProof/>
                <w:webHidden/>
              </w:rPr>
              <w:t>37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00EA6FDB" w14:textId="2B3ADC0D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205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206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"_Toc112269877"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6.1.1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Books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_Toc112269877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207" w:author="Bambi C" w:date="2022-08-24T21:40:00Z">
            <w:r w:rsidRPr="007A5C2C">
              <w:rPr>
                <w:iCs/>
                <w:noProof/>
                <w:webHidden/>
              </w:rPr>
              <w:t>37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CD1C767" w14:textId="116A3053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208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209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"_Toc112269878"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6.1.2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Websites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_Toc112269878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210" w:author="Bambi C" w:date="2022-08-24T21:40:00Z">
            <w:r w:rsidRPr="007A5C2C">
              <w:rPr>
                <w:iCs/>
                <w:noProof/>
                <w:webHidden/>
              </w:rPr>
              <w:t>37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56DB7FA7" w14:textId="42BA4762" w:rsidR="007A5C2C" w:rsidRPr="007A5C2C" w:rsidRDefault="007A5C2C">
          <w:pPr>
            <w:pStyle w:val="TOC2"/>
            <w:tabs>
              <w:tab w:val="left" w:pos="800"/>
              <w:tab w:val="right" w:leader="dot" w:pos="9350"/>
            </w:tabs>
            <w:rPr>
              <w:ins w:id="211" w:author="Bambi C" w:date="2022-08-24T21:40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212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"_Toc112269879"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6.2</w:t>
            </w:r>
            <w:r w:rsidRPr="007A5C2C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Sources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_Toc112269879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213" w:author="Bambi C" w:date="2022-08-24T21:40:00Z">
            <w:r w:rsidRPr="007A5C2C">
              <w:rPr>
                <w:iCs/>
                <w:noProof/>
                <w:webHidden/>
              </w:rPr>
              <w:t>37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3DBD08AD" w14:textId="778E4C0B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214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215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"_Toc112269880"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6.2.1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Exception handling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_Toc112269880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216" w:author="Bambi C" w:date="2022-08-24T21:40:00Z">
            <w:r w:rsidRPr="007A5C2C">
              <w:rPr>
                <w:iCs/>
                <w:noProof/>
                <w:webHidden/>
              </w:rPr>
              <w:t>38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1802BAFA" w14:textId="0EDC5332" w:rsidR="007A5C2C" w:rsidRPr="007A5C2C" w:rsidRDefault="007A5C2C">
          <w:pPr>
            <w:pStyle w:val="TOC3"/>
            <w:tabs>
              <w:tab w:val="left" w:pos="1200"/>
              <w:tab w:val="right" w:leader="dot" w:pos="9350"/>
            </w:tabs>
            <w:rPr>
              <w:ins w:id="217" w:author="Bambi C" w:date="2022-08-24T21:40:00Z"/>
              <w:rFonts w:cstheme="minorBidi"/>
              <w:iCs/>
              <w:noProof/>
              <w:sz w:val="24"/>
              <w:szCs w:val="24"/>
            </w:rPr>
          </w:pPr>
          <w:ins w:id="218" w:author="Bambi C" w:date="2022-08-24T21:40:00Z">
            <w:r w:rsidRPr="007A5C2C">
              <w:rPr>
                <w:rStyle w:val="Hyperlink"/>
                <w:iCs/>
                <w:noProof/>
              </w:rPr>
              <w:fldChar w:fldCharType="begin"/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iCs/>
                <w:noProof/>
              </w:rPr>
              <w:instrText>HYPERLINK \l "_Toc112269881"</w:instrText>
            </w:r>
            <w:r w:rsidRPr="007A5C2C">
              <w:rPr>
                <w:rStyle w:val="Hyperlink"/>
                <w:iCs/>
                <w:noProof/>
              </w:rPr>
              <w:instrText xml:space="preserve"> </w:instrText>
            </w:r>
            <w:r w:rsidRPr="007A5C2C">
              <w:rPr>
                <w:rStyle w:val="Hyperlink"/>
                <w:iCs/>
                <w:noProof/>
              </w:rPr>
            </w:r>
            <w:r w:rsidRPr="007A5C2C">
              <w:rPr>
                <w:rStyle w:val="Hyperlink"/>
                <w:iCs/>
                <w:noProof/>
              </w:rPr>
              <w:fldChar w:fldCharType="separate"/>
            </w:r>
            <w:r w:rsidRPr="007A5C2C">
              <w:rPr>
                <w:rStyle w:val="Hyperlink"/>
                <w:iCs/>
                <w:noProof/>
              </w:rPr>
              <w:t>6.2.2</w:t>
            </w:r>
            <w:r w:rsidRPr="007A5C2C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>
              <w:rPr>
                <w:rStyle w:val="Hyperlink"/>
                <w:iCs/>
                <w:noProof/>
              </w:rPr>
              <w:t>Pickling</w:t>
            </w:r>
            <w:r w:rsidRPr="007A5C2C">
              <w:rPr>
                <w:iCs/>
                <w:noProof/>
                <w:webHidden/>
              </w:rPr>
              <w:tab/>
            </w:r>
            <w:r w:rsidRPr="007A5C2C">
              <w:rPr>
                <w:iCs/>
                <w:noProof/>
                <w:webHidden/>
              </w:rPr>
              <w:fldChar w:fldCharType="begin"/>
            </w:r>
            <w:r w:rsidRPr="007A5C2C">
              <w:rPr>
                <w:iCs/>
                <w:noProof/>
                <w:webHidden/>
              </w:rPr>
              <w:instrText xml:space="preserve"> PAGEREF _Toc112269881 \h </w:instrText>
            </w:r>
            <w:r w:rsidRPr="007A5C2C">
              <w:rPr>
                <w:iCs/>
                <w:noProof/>
                <w:webHidden/>
              </w:rPr>
            </w:r>
          </w:ins>
          <w:r w:rsidRPr="007A5C2C">
            <w:rPr>
              <w:iCs/>
              <w:noProof/>
              <w:webHidden/>
            </w:rPr>
            <w:fldChar w:fldCharType="separate"/>
          </w:r>
          <w:ins w:id="219" w:author="Bambi C" w:date="2022-08-24T21:40:00Z">
            <w:r w:rsidRPr="007A5C2C">
              <w:rPr>
                <w:iCs/>
                <w:noProof/>
                <w:webHidden/>
              </w:rPr>
              <w:t>38</w:t>
            </w:r>
            <w:r w:rsidRPr="007A5C2C">
              <w:rPr>
                <w:iCs/>
                <w:noProof/>
                <w:webHidden/>
              </w:rPr>
              <w:fldChar w:fldCharType="end"/>
            </w:r>
            <w:r w:rsidRPr="007A5C2C">
              <w:rPr>
                <w:rStyle w:val="Hyperlink"/>
                <w:iCs/>
                <w:noProof/>
              </w:rPr>
              <w:fldChar w:fldCharType="end"/>
            </w:r>
          </w:ins>
        </w:p>
        <w:p w14:paraId="4321ECA6" w14:textId="3BCBD267" w:rsidR="00DE6474" w:rsidRPr="007A5C2C" w:rsidDel="00EE6C57" w:rsidRDefault="00DE6474" w:rsidP="00DE6474">
          <w:pPr>
            <w:pStyle w:val="TOC1"/>
            <w:rPr>
              <w:del w:id="220" w:author="Bambi C" w:date="2022-08-19T11:47:00Z"/>
              <w:rFonts w:cstheme="minorBidi"/>
              <w:i w:val="0"/>
              <w:noProof/>
              <w:rPrChange w:id="221" w:author="Bambi C" w:date="2022-08-24T21:40:00Z">
                <w:rPr>
                  <w:del w:id="222" w:author="Bambi C" w:date="2022-08-19T11:47:00Z"/>
                  <w:rFonts w:cstheme="minorBidi"/>
                  <w:iCs w:val="0"/>
                  <w:noProof/>
                </w:rPr>
              </w:rPrChange>
            </w:rPr>
          </w:pPr>
          <w:del w:id="223" w:author="Bambi C" w:date="2022-08-19T11:47:00Z">
            <w:r w:rsidRPr="007A5C2C" w:rsidDel="00EE6C57">
              <w:rPr>
                <w:i w:val="0"/>
                <w:noProof/>
                <w:rPrChange w:id="224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2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noProof/>
                <w:rPrChange w:id="225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Introduction</w:delText>
            </w:r>
            <w:r w:rsidRPr="007A5C2C" w:rsidDel="00EE6C57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07806C1B" w14:textId="085C3B95" w:rsidR="00DE6474" w:rsidRPr="007A5C2C" w:rsidDel="00EE6C57" w:rsidRDefault="00DE6474" w:rsidP="00DE6474">
          <w:pPr>
            <w:pStyle w:val="TOC1"/>
            <w:rPr>
              <w:del w:id="226" w:author="Bambi C" w:date="2022-08-19T11:47:00Z"/>
              <w:rFonts w:cstheme="minorBidi"/>
              <w:i w:val="0"/>
              <w:noProof/>
              <w:rPrChange w:id="227" w:author="Bambi C" w:date="2022-08-24T21:40:00Z">
                <w:rPr>
                  <w:del w:id="228" w:author="Bambi C" w:date="2022-08-19T11:47:00Z"/>
                  <w:rFonts w:cstheme="minorBidi"/>
                  <w:iCs w:val="0"/>
                  <w:noProof/>
                </w:rPr>
              </w:rPrChange>
            </w:rPr>
          </w:pPr>
          <w:del w:id="229" w:author="Bambi C" w:date="2022-08-19T11:47:00Z">
            <w:r w:rsidRPr="007A5C2C" w:rsidDel="00EE6C57">
              <w:rPr>
                <w:i w:val="0"/>
                <w:noProof/>
                <w:rPrChange w:id="230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noProof/>
                <w:rPrChange w:id="231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My system information</w:delText>
            </w:r>
            <w:r w:rsidRPr="007A5C2C" w:rsidDel="00EE6C57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64C00C71" w14:textId="5131685C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32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3" w:author="Bambi C" w:date="2022-08-19T11:47:00Z">
            <w:r w:rsidRPr="007A5C2C" w:rsidDel="00EE6C57">
              <w:rPr>
                <w:iCs/>
                <w:noProof/>
                <w:rPrChange w:id="234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3.1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35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Operating system (OS)</w:delText>
            </w:r>
            <w:r w:rsidRPr="007A5C2C" w:rsidDel="00EE6C57">
              <w:rPr>
                <w:iCs/>
                <w:noProof/>
                <w:webHidden/>
              </w:rPr>
              <w:tab/>
              <w:delText>3</w:delText>
            </w:r>
          </w:del>
        </w:p>
        <w:p w14:paraId="36AA3394" w14:textId="45EC51C2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36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7" w:author="Bambi C" w:date="2022-08-19T11:47:00Z">
            <w:r w:rsidRPr="007A5C2C" w:rsidDel="00EE6C57">
              <w:rPr>
                <w:iCs/>
                <w:noProof/>
                <w:rPrChange w:id="238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3.2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39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Console application</w:delText>
            </w:r>
            <w:r w:rsidRPr="007A5C2C" w:rsidDel="00EE6C57">
              <w:rPr>
                <w:iCs/>
                <w:noProof/>
                <w:webHidden/>
              </w:rPr>
              <w:tab/>
              <w:delText>3</w:delText>
            </w:r>
          </w:del>
        </w:p>
        <w:p w14:paraId="3A897727" w14:textId="12440F80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40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1" w:author="Bambi C" w:date="2022-08-19T11:47:00Z">
            <w:r w:rsidRPr="007A5C2C" w:rsidDel="00EE6C57">
              <w:rPr>
                <w:iCs/>
                <w:noProof/>
                <w:rPrChange w:id="242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3.3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43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Shell</w:delText>
            </w:r>
            <w:r w:rsidRPr="007A5C2C" w:rsidDel="00EE6C57">
              <w:rPr>
                <w:iCs/>
                <w:noProof/>
                <w:webHidden/>
              </w:rPr>
              <w:tab/>
              <w:delText>3</w:delText>
            </w:r>
          </w:del>
        </w:p>
        <w:p w14:paraId="46ACEA76" w14:textId="3DEE930F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44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5" w:author="Bambi C" w:date="2022-08-19T11:47:00Z">
            <w:r w:rsidRPr="007A5C2C" w:rsidDel="00EE6C57">
              <w:rPr>
                <w:iCs/>
                <w:noProof/>
                <w:rPrChange w:id="246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3.4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47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Python</w:delText>
            </w:r>
            <w:r w:rsidRPr="007A5C2C" w:rsidDel="00EE6C57">
              <w:rPr>
                <w:iCs/>
                <w:noProof/>
                <w:webHidden/>
              </w:rPr>
              <w:tab/>
              <w:delText>4</w:delText>
            </w:r>
          </w:del>
        </w:p>
        <w:p w14:paraId="72AB7BCB" w14:textId="1DC7FB61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48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9" w:author="Bambi C" w:date="2022-08-19T11:47:00Z">
            <w:r w:rsidRPr="007A5C2C" w:rsidDel="00EE6C57">
              <w:rPr>
                <w:iCs/>
                <w:noProof/>
                <w:rPrChange w:id="250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3.5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51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Integrated Development Environment (IDE)</w:delText>
            </w:r>
            <w:r w:rsidRPr="007A5C2C" w:rsidDel="00EE6C57">
              <w:rPr>
                <w:iCs/>
                <w:noProof/>
                <w:webHidden/>
              </w:rPr>
              <w:tab/>
              <w:delText>4</w:delText>
            </w:r>
          </w:del>
        </w:p>
        <w:p w14:paraId="37B90D2A" w14:textId="605FA7C8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52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53" w:author="Bambi C" w:date="2022-08-19T11:47:00Z">
            <w:r w:rsidRPr="007A5C2C" w:rsidDel="00EE6C57">
              <w:rPr>
                <w:iCs/>
                <w:noProof/>
                <w:rPrChange w:id="254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3.6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55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Directory / File path</w:delText>
            </w:r>
            <w:r w:rsidRPr="007A5C2C" w:rsidDel="00EE6C57">
              <w:rPr>
                <w:iCs/>
                <w:noProof/>
                <w:webHidden/>
              </w:rPr>
              <w:tab/>
              <w:delText>5</w:delText>
            </w:r>
          </w:del>
        </w:p>
        <w:p w14:paraId="513AC5D2" w14:textId="4264ECDB" w:rsidR="00DE6474" w:rsidRPr="007A5C2C" w:rsidDel="00EE6C57" w:rsidRDefault="00DE6474" w:rsidP="00DE6474">
          <w:pPr>
            <w:pStyle w:val="TOC1"/>
            <w:rPr>
              <w:del w:id="256" w:author="Bambi C" w:date="2022-08-19T11:47:00Z"/>
              <w:rFonts w:cstheme="minorBidi"/>
              <w:i w:val="0"/>
              <w:noProof/>
              <w:rPrChange w:id="257" w:author="Bambi C" w:date="2022-08-24T21:40:00Z">
                <w:rPr>
                  <w:del w:id="258" w:author="Bambi C" w:date="2022-08-19T11:47:00Z"/>
                  <w:rFonts w:cstheme="minorBidi"/>
                  <w:iCs w:val="0"/>
                  <w:noProof/>
                </w:rPr>
              </w:rPrChange>
            </w:rPr>
          </w:pPr>
          <w:del w:id="259" w:author="Bambi C" w:date="2022-08-19T11:47:00Z">
            <w:r w:rsidRPr="007A5C2C" w:rsidDel="00EE6C57">
              <w:rPr>
                <w:i w:val="0"/>
                <w:noProof/>
                <w:rPrChange w:id="260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noProof/>
                <w:rPrChange w:id="261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Module assignment</w:delText>
            </w:r>
            <w:r w:rsidRPr="007A5C2C" w:rsidDel="00EE6C57">
              <w:rPr>
                <w:i w:val="0"/>
                <w:noProof/>
                <w:webHidden/>
              </w:rPr>
              <w:tab/>
              <w:delText>6</w:delText>
            </w:r>
          </w:del>
        </w:p>
        <w:p w14:paraId="56C3E0A8" w14:textId="530142A5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62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63" w:author="Bambi C" w:date="2022-08-19T11:47:00Z">
            <w:r w:rsidRPr="007A5C2C" w:rsidDel="00EE6C57">
              <w:rPr>
                <w:iCs/>
                <w:noProof/>
                <w:rPrChange w:id="264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4.1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65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Requirements</w:delText>
            </w:r>
            <w:r w:rsidRPr="007A5C2C" w:rsidDel="00EE6C57">
              <w:rPr>
                <w:iCs/>
                <w:noProof/>
                <w:webHidden/>
              </w:rPr>
              <w:tab/>
              <w:delText>6</w:delText>
            </w:r>
          </w:del>
        </w:p>
        <w:p w14:paraId="338E5EEE" w14:textId="616D630B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266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67" w:author="Bambi C" w:date="2022-08-19T11:47:00Z">
            <w:r w:rsidRPr="007A5C2C" w:rsidDel="00EE6C57">
              <w:rPr>
                <w:iCs/>
                <w:noProof/>
                <w:rPrChange w:id="268" w:author="Bambi C" w:date="2022-08-24T21:40:00Z">
                  <w:rPr>
                    <w:rStyle w:val="Hyperlink"/>
                    <w:noProof/>
                  </w:rPr>
                </w:rPrChange>
              </w:rPr>
              <w:delText>4.1.1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69" w:author="Bambi C" w:date="2022-08-24T21:40:00Z">
                  <w:rPr>
                    <w:rStyle w:val="Hyperlink"/>
                    <w:noProof/>
                  </w:rPr>
                </w:rPrChange>
              </w:rPr>
              <w:delText>Out of scope</w:delText>
            </w:r>
            <w:r w:rsidRPr="007A5C2C" w:rsidDel="00EE6C57">
              <w:rPr>
                <w:iCs/>
                <w:noProof/>
                <w:webHidden/>
              </w:rPr>
              <w:tab/>
              <w:delText>6</w:delText>
            </w:r>
          </w:del>
        </w:p>
        <w:p w14:paraId="77DC9864" w14:textId="0F2E977D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270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71" w:author="Bambi C" w:date="2022-08-19T11:47:00Z">
            <w:r w:rsidRPr="007A5C2C" w:rsidDel="00EE6C57">
              <w:rPr>
                <w:iCs/>
                <w:noProof/>
                <w:rPrChange w:id="272" w:author="Bambi C" w:date="2022-08-24T21:40:00Z">
                  <w:rPr>
                    <w:rStyle w:val="Hyperlink"/>
                    <w:noProof/>
                  </w:rPr>
                </w:rPrChange>
              </w:rPr>
              <w:delText>4.1.2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73" w:author="Bambi C" w:date="2022-08-24T21:40:00Z">
                  <w:rPr>
                    <w:rStyle w:val="Hyperlink"/>
                    <w:noProof/>
                  </w:rPr>
                </w:rPrChange>
              </w:rPr>
              <w:delText>Lessons learned</w:delText>
            </w:r>
            <w:r w:rsidRPr="007A5C2C" w:rsidDel="00EE6C57">
              <w:rPr>
                <w:iCs/>
                <w:noProof/>
                <w:webHidden/>
              </w:rPr>
              <w:tab/>
              <w:delText>6</w:delText>
            </w:r>
          </w:del>
        </w:p>
        <w:p w14:paraId="64CF1C8D" w14:textId="36522C76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274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75" w:author="Bambi C" w:date="2022-08-19T11:47:00Z">
            <w:r w:rsidRPr="007A5C2C" w:rsidDel="00EE6C57">
              <w:rPr>
                <w:iCs/>
                <w:noProof/>
                <w:rPrChange w:id="276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4.2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77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Design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78874089" w14:textId="147C2CD9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278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79" w:author="Bambi C" w:date="2022-08-19T11:47:00Z">
            <w:r w:rsidRPr="007A5C2C" w:rsidDel="00EE6C57">
              <w:rPr>
                <w:iCs/>
                <w:noProof/>
                <w:rPrChange w:id="280" w:author="Bambi C" w:date="2022-08-24T21:40:00Z">
                  <w:rPr>
                    <w:rStyle w:val="Hyperlink"/>
                    <w:noProof/>
                  </w:rPr>
                </w:rPrChange>
              </w:rPr>
              <w:delText>4.2.1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81" w:author="Bambi C" w:date="2022-08-24T21:40:00Z">
                  <w:rPr>
                    <w:rStyle w:val="Hyperlink"/>
                    <w:noProof/>
                  </w:rPr>
                </w:rPrChange>
              </w:rPr>
              <w:delText>Standard elements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77C3B683" w14:textId="1F6EDAC5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82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83" w:author="Bambi C" w:date="2022-08-19T11:47:00Z">
            <w:r w:rsidRPr="007A5C2C" w:rsidDel="00EE6C57">
              <w:rPr>
                <w:iCs/>
                <w:noProof/>
                <w:rPrChange w:id="284" w:author="Bambi C" w:date="2022-08-24T21:40:00Z">
                  <w:rPr>
                    <w:rStyle w:val="Hyperlink"/>
                    <w:noProof/>
                  </w:rPr>
                </w:rPrChange>
              </w:rPr>
              <w:delText>4.2.1.1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85" w:author="Bambi C" w:date="2022-08-24T21:40:00Z">
                  <w:rPr>
                    <w:rStyle w:val="Hyperlink"/>
                    <w:noProof/>
                  </w:rPr>
                </w:rPrChange>
              </w:rPr>
              <w:delText>Code style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2A3DAB6A" w14:textId="0873FCC3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86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87" w:author="Bambi C" w:date="2022-08-19T11:47:00Z">
            <w:r w:rsidRPr="007A5C2C" w:rsidDel="00EE6C57">
              <w:rPr>
                <w:iCs/>
                <w:noProof/>
                <w:rPrChange w:id="288" w:author="Bambi C" w:date="2022-08-24T21:40:00Z">
                  <w:rPr>
                    <w:rStyle w:val="Hyperlink"/>
                    <w:noProof/>
                  </w:rPr>
                </w:rPrChange>
              </w:rPr>
              <w:delText>4.2.1.2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89" w:author="Bambi C" w:date="2022-08-24T21:40:00Z">
                  <w:rPr>
                    <w:rStyle w:val="Hyperlink"/>
                    <w:noProof/>
                  </w:rPr>
                </w:rPrChange>
              </w:rPr>
              <w:delText>Exceptions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1AE5C3AC" w14:textId="2D1A7606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90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91" w:author="Bambi C" w:date="2022-08-19T11:47:00Z">
            <w:r w:rsidRPr="007A5C2C" w:rsidDel="00EE6C57">
              <w:rPr>
                <w:iCs/>
                <w:noProof/>
                <w:rPrChange w:id="292" w:author="Bambi C" w:date="2022-08-24T21:40:00Z">
                  <w:rPr>
                    <w:rStyle w:val="Hyperlink"/>
                    <w:noProof/>
                  </w:rPr>
                </w:rPrChange>
              </w:rPr>
              <w:delText>4.2.1.3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93" w:author="Bambi C" w:date="2022-08-24T21:40:00Z">
                  <w:rPr>
                    <w:rStyle w:val="Hyperlink"/>
                    <w:noProof/>
                  </w:rPr>
                </w:rPrChange>
              </w:rPr>
              <w:delText>Script header</w:delText>
            </w:r>
            <w:r w:rsidRPr="007A5C2C" w:rsidDel="00EE6C57">
              <w:rPr>
                <w:iCs/>
                <w:noProof/>
                <w:webHidden/>
              </w:rPr>
              <w:tab/>
              <w:delText>7</w:delText>
            </w:r>
          </w:del>
        </w:p>
        <w:p w14:paraId="7B905FDE" w14:textId="00F5ED5C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94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95" w:author="Bambi C" w:date="2022-08-19T11:47:00Z">
            <w:r w:rsidRPr="007A5C2C" w:rsidDel="00EE6C57">
              <w:rPr>
                <w:iCs/>
                <w:noProof/>
                <w:rPrChange w:id="296" w:author="Bambi C" w:date="2022-08-24T21:40:00Z">
                  <w:rPr>
                    <w:rStyle w:val="Hyperlink"/>
                    <w:noProof/>
                  </w:rPr>
                </w:rPrChange>
              </w:rPr>
              <w:delText>4.2.1.4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297" w:author="Bambi C" w:date="2022-08-24T21:40:00Z">
                  <w:rPr>
                    <w:rStyle w:val="Hyperlink"/>
                    <w:noProof/>
                  </w:rPr>
                </w:rPrChange>
              </w:rPr>
              <w:delText>Program start</w:delText>
            </w:r>
            <w:r w:rsidRPr="007A5C2C" w:rsidDel="00EE6C57">
              <w:rPr>
                <w:iCs/>
                <w:noProof/>
                <w:webHidden/>
              </w:rPr>
              <w:tab/>
              <w:delText>8</w:delText>
            </w:r>
          </w:del>
        </w:p>
        <w:p w14:paraId="6CBAC54D" w14:textId="362ABB3B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298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299" w:author="Bambi C" w:date="2022-08-19T11:47:00Z">
            <w:r w:rsidRPr="007A5C2C" w:rsidDel="00EE6C57">
              <w:rPr>
                <w:iCs/>
                <w:noProof/>
                <w:rPrChange w:id="300" w:author="Bambi C" w:date="2022-08-24T21:40:00Z">
                  <w:rPr>
                    <w:rStyle w:val="Hyperlink"/>
                    <w:noProof/>
                  </w:rPr>
                </w:rPrChange>
              </w:rPr>
              <w:delText>4.2.1.5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01" w:author="Bambi C" w:date="2022-08-24T21:40:00Z">
                  <w:rPr>
                    <w:rStyle w:val="Hyperlink"/>
                    <w:noProof/>
                  </w:rPr>
                </w:rPrChange>
              </w:rPr>
              <w:delText>Saving files</w:delText>
            </w:r>
            <w:r w:rsidRPr="007A5C2C" w:rsidDel="00EE6C57">
              <w:rPr>
                <w:iCs/>
                <w:noProof/>
                <w:webHidden/>
              </w:rPr>
              <w:tab/>
              <w:delText>8</w:delText>
            </w:r>
          </w:del>
        </w:p>
        <w:p w14:paraId="54300C57" w14:textId="1A308129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02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03" w:author="Bambi C" w:date="2022-08-19T11:47:00Z">
            <w:r w:rsidRPr="007A5C2C" w:rsidDel="00EE6C57">
              <w:rPr>
                <w:iCs/>
                <w:noProof/>
                <w:rPrChange w:id="304" w:author="Bambi C" w:date="2022-08-24T21:40:00Z">
                  <w:rPr>
                    <w:rStyle w:val="Hyperlink"/>
                    <w:noProof/>
                  </w:rPr>
                </w:rPrChange>
              </w:rPr>
              <w:delText>4.2.2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05" w:author="Bambi C" w:date="2022-08-24T21:40:00Z">
                  <w:rPr>
                    <w:rStyle w:val="Hyperlink"/>
                    <w:noProof/>
                  </w:rPr>
                </w:rPrChange>
              </w:rPr>
              <w:delText>Program architecture</w:delText>
            </w:r>
            <w:r w:rsidRPr="007A5C2C" w:rsidDel="00EE6C57">
              <w:rPr>
                <w:iCs/>
                <w:noProof/>
                <w:webHidden/>
              </w:rPr>
              <w:tab/>
              <w:delText>8</w:delText>
            </w:r>
          </w:del>
        </w:p>
        <w:p w14:paraId="525638B3" w14:textId="2A0B27D7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06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07" w:author="Bambi C" w:date="2022-08-19T11:47:00Z">
            <w:r w:rsidRPr="007A5C2C" w:rsidDel="00EE6C57">
              <w:rPr>
                <w:iCs/>
                <w:noProof/>
                <w:rPrChange w:id="308" w:author="Bambi C" w:date="2022-08-24T21:40:00Z">
                  <w:rPr>
                    <w:rStyle w:val="Hyperlink"/>
                    <w:noProof/>
                  </w:rPr>
                </w:rPrChange>
              </w:rPr>
              <w:delText>4.2.2.1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09" w:author="Bambi C" w:date="2022-08-24T21:40:00Z">
                  <w:rPr>
                    <w:rStyle w:val="Hyperlink"/>
                    <w:noProof/>
                  </w:rPr>
                </w:rPrChange>
              </w:rPr>
              <w:delText>Start program, Show data from file</w:delText>
            </w:r>
            <w:r w:rsidRPr="007A5C2C" w:rsidDel="00EE6C57">
              <w:rPr>
                <w:iCs/>
                <w:noProof/>
                <w:webHidden/>
              </w:rPr>
              <w:tab/>
              <w:delText>10</w:delText>
            </w:r>
          </w:del>
        </w:p>
        <w:p w14:paraId="50CA15B9" w14:textId="1519BC5F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10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11" w:author="Bambi C" w:date="2022-08-19T11:47:00Z">
            <w:r w:rsidRPr="007A5C2C" w:rsidDel="00EE6C57">
              <w:rPr>
                <w:iCs/>
                <w:noProof/>
                <w:rPrChange w:id="312" w:author="Bambi C" w:date="2022-08-24T21:40:00Z">
                  <w:rPr>
                    <w:rStyle w:val="Hyperlink"/>
                    <w:noProof/>
                  </w:rPr>
                </w:rPrChange>
              </w:rPr>
              <w:delText>4.2.2.2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13" w:author="Bambi C" w:date="2022-08-24T21:40:00Z">
                  <w:rPr>
                    <w:rStyle w:val="Hyperlink"/>
                    <w:noProof/>
                  </w:rPr>
                </w:rPrChange>
              </w:rPr>
              <w:delText>Menu</w:delText>
            </w:r>
            <w:r w:rsidRPr="007A5C2C" w:rsidDel="00EE6C57">
              <w:rPr>
                <w:iCs/>
                <w:noProof/>
                <w:webHidden/>
              </w:rPr>
              <w:tab/>
              <w:delText>12</w:delText>
            </w:r>
          </w:del>
        </w:p>
        <w:p w14:paraId="73B04D38" w14:textId="13488C8B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14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15" w:author="Bambi C" w:date="2022-08-19T11:47:00Z">
            <w:r w:rsidRPr="007A5C2C" w:rsidDel="00EE6C57">
              <w:rPr>
                <w:iCs/>
                <w:noProof/>
                <w:rPrChange w:id="316" w:author="Bambi C" w:date="2022-08-24T21:40:00Z">
                  <w:rPr>
                    <w:rStyle w:val="Hyperlink"/>
                    <w:noProof/>
                  </w:rPr>
                </w:rPrChange>
              </w:rPr>
              <w:delText>4.2.2.3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17" w:author="Bambi C" w:date="2022-08-24T21:40:00Z">
                  <w:rPr>
                    <w:rStyle w:val="Hyperlink"/>
                    <w:noProof/>
                  </w:rPr>
                </w:rPrChange>
              </w:rPr>
              <w:delText>Menu option 1 – Add a new task</w:delText>
            </w:r>
            <w:r w:rsidRPr="007A5C2C" w:rsidDel="00EE6C57">
              <w:rPr>
                <w:iCs/>
                <w:noProof/>
                <w:webHidden/>
              </w:rPr>
              <w:tab/>
              <w:delText>14</w:delText>
            </w:r>
          </w:del>
        </w:p>
        <w:p w14:paraId="4D8F5694" w14:textId="650FBDD9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18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19" w:author="Bambi C" w:date="2022-08-19T11:47:00Z">
            <w:r w:rsidRPr="007A5C2C" w:rsidDel="00EE6C57">
              <w:rPr>
                <w:iCs/>
                <w:noProof/>
                <w:rPrChange w:id="320" w:author="Bambi C" w:date="2022-08-24T21:40:00Z">
                  <w:rPr>
                    <w:rStyle w:val="Hyperlink"/>
                    <w:noProof/>
                  </w:rPr>
                </w:rPrChange>
              </w:rPr>
              <w:delText>4.2.2.4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21" w:author="Bambi C" w:date="2022-08-24T21:40:00Z">
                  <w:rPr>
                    <w:rStyle w:val="Hyperlink"/>
                    <w:noProof/>
                  </w:rPr>
                </w:rPrChange>
              </w:rPr>
              <w:delText>Menu option 2 – Remove an existing task</w:delText>
            </w:r>
            <w:r w:rsidRPr="007A5C2C" w:rsidDel="00EE6C57">
              <w:rPr>
                <w:iCs/>
                <w:noProof/>
                <w:webHidden/>
              </w:rPr>
              <w:tab/>
              <w:delText>16</w:delText>
            </w:r>
          </w:del>
        </w:p>
        <w:p w14:paraId="0EF941B6" w14:textId="53C55B69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22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23" w:author="Bambi C" w:date="2022-08-19T11:47:00Z">
            <w:r w:rsidRPr="007A5C2C" w:rsidDel="00EE6C57">
              <w:rPr>
                <w:iCs/>
                <w:noProof/>
                <w:rPrChange w:id="324" w:author="Bambi C" w:date="2022-08-24T21:40:00Z">
                  <w:rPr>
                    <w:rStyle w:val="Hyperlink"/>
                    <w:noProof/>
                  </w:rPr>
                </w:rPrChange>
              </w:rPr>
              <w:delText>4.2.2.5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25" w:author="Bambi C" w:date="2022-08-24T21:40:00Z">
                  <w:rPr>
                    <w:rStyle w:val="Hyperlink"/>
                    <w:noProof/>
                  </w:rPr>
                </w:rPrChange>
              </w:rPr>
              <w:delText>Menu option 3 – Save data to file</w:delText>
            </w:r>
            <w:r w:rsidRPr="007A5C2C" w:rsidDel="00EE6C57">
              <w:rPr>
                <w:iCs/>
                <w:noProof/>
                <w:webHidden/>
              </w:rPr>
              <w:tab/>
              <w:delText>18</w:delText>
            </w:r>
          </w:del>
        </w:p>
        <w:p w14:paraId="0B5AA3B5" w14:textId="753F824E" w:rsidR="00DE6474" w:rsidRPr="007A5C2C" w:rsidDel="00EE6C57" w:rsidRDefault="00DE6474">
          <w:pPr>
            <w:pStyle w:val="TOC4"/>
            <w:tabs>
              <w:tab w:val="left" w:pos="1400"/>
              <w:tab w:val="right" w:leader="dot" w:pos="9350"/>
            </w:tabs>
            <w:rPr>
              <w:del w:id="326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27" w:author="Bambi C" w:date="2022-08-19T11:47:00Z">
            <w:r w:rsidRPr="007A5C2C" w:rsidDel="00EE6C57">
              <w:rPr>
                <w:iCs/>
                <w:noProof/>
                <w:rPrChange w:id="328" w:author="Bambi C" w:date="2022-08-24T21:40:00Z">
                  <w:rPr>
                    <w:rStyle w:val="Hyperlink"/>
                    <w:noProof/>
                  </w:rPr>
                </w:rPrChange>
              </w:rPr>
              <w:delText>4.2.2.6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29" w:author="Bambi C" w:date="2022-08-24T21:40:00Z">
                  <w:rPr>
                    <w:rStyle w:val="Hyperlink"/>
                    <w:noProof/>
                  </w:rPr>
                </w:rPrChange>
              </w:rPr>
              <w:delText>Menu option 4 – Exit the program</w:delText>
            </w:r>
            <w:r w:rsidRPr="007A5C2C" w:rsidDel="00EE6C57">
              <w:rPr>
                <w:iCs/>
                <w:noProof/>
                <w:webHidden/>
              </w:rPr>
              <w:tab/>
              <w:delText>20</w:delText>
            </w:r>
          </w:del>
        </w:p>
        <w:p w14:paraId="2F472043" w14:textId="2668A3FB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30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31" w:author="Bambi C" w:date="2022-08-19T11:47:00Z">
            <w:r w:rsidRPr="007A5C2C" w:rsidDel="00EE6C57">
              <w:rPr>
                <w:iCs/>
                <w:noProof/>
                <w:rPrChange w:id="332" w:author="Bambi C" w:date="2022-08-24T21:40:00Z">
                  <w:rPr>
                    <w:rStyle w:val="Hyperlink"/>
                    <w:noProof/>
                  </w:rPr>
                </w:rPrChange>
              </w:rPr>
              <w:delText>4.2.3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33" w:author="Bambi C" w:date="2022-08-24T21:40:00Z">
                  <w:rPr>
                    <w:rStyle w:val="Hyperlink"/>
                    <w:noProof/>
                  </w:rPr>
                </w:rPrChange>
              </w:rPr>
              <w:delText>Proposed solution</w:delText>
            </w:r>
            <w:r w:rsidRPr="007A5C2C" w:rsidDel="00EE6C57">
              <w:rPr>
                <w:iCs/>
                <w:noProof/>
                <w:webHidden/>
              </w:rPr>
              <w:tab/>
              <w:delText>21</w:delText>
            </w:r>
          </w:del>
        </w:p>
        <w:p w14:paraId="56AD6515" w14:textId="24CF4375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334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35" w:author="Bambi C" w:date="2022-08-19T11:47:00Z">
            <w:r w:rsidRPr="007A5C2C" w:rsidDel="00EE6C57">
              <w:rPr>
                <w:iCs/>
                <w:noProof/>
                <w:rPrChange w:id="336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4.3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37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Test</w:delText>
            </w:r>
            <w:r w:rsidRPr="007A5C2C" w:rsidDel="00EE6C57">
              <w:rPr>
                <w:iCs/>
                <w:noProof/>
                <w:webHidden/>
              </w:rPr>
              <w:tab/>
              <w:delText>27</w:delText>
            </w:r>
          </w:del>
        </w:p>
        <w:p w14:paraId="550BC00D" w14:textId="35963179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38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39" w:author="Bambi C" w:date="2022-08-19T11:47:00Z">
            <w:r w:rsidRPr="007A5C2C" w:rsidDel="00EE6C57">
              <w:rPr>
                <w:iCs/>
                <w:noProof/>
                <w:rPrChange w:id="340" w:author="Bambi C" w:date="2022-08-24T21:40:00Z">
                  <w:rPr>
                    <w:rStyle w:val="Hyperlink"/>
                    <w:noProof/>
                  </w:rPr>
                </w:rPrChange>
              </w:rPr>
              <w:delText>4.3.1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41" w:author="Bambi C" w:date="2022-08-24T21:40:00Z">
                  <w:rPr>
                    <w:rStyle w:val="Hyperlink"/>
                    <w:noProof/>
                  </w:rPr>
                </w:rPrChange>
              </w:rPr>
              <w:delText>Procedure</w:delText>
            </w:r>
            <w:r w:rsidRPr="007A5C2C" w:rsidDel="00EE6C57">
              <w:rPr>
                <w:iCs/>
                <w:noProof/>
                <w:webHidden/>
              </w:rPr>
              <w:tab/>
              <w:delText>27</w:delText>
            </w:r>
          </w:del>
        </w:p>
        <w:p w14:paraId="3ED3A25E" w14:textId="58E29374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42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43" w:author="Bambi C" w:date="2022-08-19T11:47:00Z">
            <w:r w:rsidRPr="007A5C2C" w:rsidDel="00EE6C57">
              <w:rPr>
                <w:iCs/>
                <w:noProof/>
                <w:rPrChange w:id="344" w:author="Bambi C" w:date="2022-08-24T21:40:00Z">
                  <w:rPr>
                    <w:rStyle w:val="Hyperlink"/>
                    <w:noProof/>
                  </w:rPr>
                </w:rPrChange>
              </w:rPr>
              <w:delText>4.3.2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45" w:author="Bambi C" w:date="2022-08-24T21:40:00Z">
                  <w:rPr>
                    <w:rStyle w:val="Hyperlink"/>
                    <w:noProof/>
                  </w:rPr>
                </w:rPrChange>
              </w:rPr>
              <w:delText>Results</w:delText>
            </w:r>
            <w:r w:rsidRPr="007A5C2C" w:rsidDel="00EE6C57">
              <w:rPr>
                <w:iCs/>
                <w:noProof/>
                <w:webHidden/>
              </w:rPr>
              <w:tab/>
              <w:delText>32</w:delText>
            </w:r>
          </w:del>
        </w:p>
        <w:p w14:paraId="5808BC59" w14:textId="34F26175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346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47" w:author="Bambi C" w:date="2022-08-19T11:47:00Z">
            <w:r w:rsidRPr="007A5C2C" w:rsidDel="00EE6C57">
              <w:rPr>
                <w:iCs/>
                <w:noProof/>
                <w:rPrChange w:id="348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4.4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49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Execution</w:delText>
            </w:r>
            <w:r w:rsidRPr="007A5C2C" w:rsidDel="00EE6C57">
              <w:rPr>
                <w:iCs/>
                <w:noProof/>
                <w:webHidden/>
              </w:rPr>
              <w:tab/>
              <w:delText>32</w:delText>
            </w:r>
          </w:del>
        </w:p>
        <w:p w14:paraId="622E981E" w14:textId="2D48842A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50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51" w:author="Bambi C" w:date="2022-08-19T11:47:00Z">
            <w:r w:rsidRPr="007A5C2C" w:rsidDel="00EE6C57">
              <w:rPr>
                <w:iCs/>
                <w:noProof/>
                <w:rPrChange w:id="352" w:author="Bambi C" w:date="2022-08-24T21:40:00Z">
                  <w:rPr>
                    <w:rStyle w:val="Hyperlink"/>
                    <w:noProof/>
                  </w:rPr>
                </w:rPrChange>
              </w:rPr>
              <w:delText>4.4.1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53" w:author="Bambi C" w:date="2022-08-24T21:40:00Z">
                  <w:rPr>
                    <w:rStyle w:val="Hyperlink"/>
                    <w:noProof/>
                  </w:rPr>
                </w:rPrChange>
              </w:rPr>
              <w:delText>Terminal</w:delText>
            </w:r>
            <w:r w:rsidRPr="007A5C2C" w:rsidDel="00EE6C57">
              <w:rPr>
                <w:iCs/>
                <w:noProof/>
                <w:webHidden/>
              </w:rPr>
              <w:tab/>
              <w:delText>32</w:delText>
            </w:r>
          </w:del>
        </w:p>
        <w:p w14:paraId="308EA56B" w14:textId="0939056B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54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55" w:author="Bambi C" w:date="2022-08-19T11:47:00Z">
            <w:r w:rsidRPr="007A5C2C" w:rsidDel="00EE6C57">
              <w:rPr>
                <w:iCs/>
                <w:noProof/>
                <w:rPrChange w:id="356" w:author="Bambi C" w:date="2022-08-24T21:40:00Z">
                  <w:rPr>
                    <w:rStyle w:val="Hyperlink"/>
                    <w:noProof/>
                  </w:rPr>
                </w:rPrChange>
              </w:rPr>
              <w:delText>4.4.2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57" w:author="Bambi C" w:date="2022-08-24T21:40:00Z">
                  <w:rPr>
                    <w:rStyle w:val="Hyperlink"/>
                    <w:noProof/>
                  </w:rPr>
                </w:rPrChange>
              </w:rPr>
              <w:delText>Results</w:delText>
            </w:r>
            <w:r w:rsidRPr="007A5C2C" w:rsidDel="00EE6C57">
              <w:rPr>
                <w:iCs/>
                <w:noProof/>
                <w:webHidden/>
              </w:rPr>
              <w:tab/>
              <w:delText>35</w:delText>
            </w:r>
          </w:del>
        </w:p>
        <w:p w14:paraId="6B6CD0A3" w14:textId="6B5786C8" w:rsidR="00DE6474" w:rsidRPr="007A5C2C" w:rsidDel="00EE6C57" w:rsidRDefault="00DE6474" w:rsidP="00DE6474">
          <w:pPr>
            <w:pStyle w:val="TOC1"/>
            <w:rPr>
              <w:del w:id="358" w:author="Bambi C" w:date="2022-08-19T11:47:00Z"/>
              <w:rFonts w:cstheme="minorBidi"/>
              <w:i w:val="0"/>
              <w:noProof/>
              <w:rPrChange w:id="359" w:author="Bambi C" w:date="2022-08-24T21:40:00Z">
                <w:rPr>
                  <w:del w:id="360" w:author="Bambi C" w:date="2022-08-19T11:47:00Z"/>
                  <w:rFonts w:cstheme="minorBidi"/>
                  <w:i w:val="0"/>
                  <w:noProof/>
                </w:rPr>
              </w:rPrChange>
            </w:rPr>
          </w:pPr>
          <w:del w:id="361" w:author="Bambi C" w:date="2022-08-19T11:47:00Z">
            <w:r w:rsidRPr="007A5C2C" w:rsidDel="00EE6C57">
              <w:rPr>
                <w:i w:val="0"/>
                <w:noProof/>
                <w:rPrChange w:id="362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5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noProof/>
                <w:rPrChange w:id="363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Summary</w:delText>
            </w:r>
            <w:r w:rsidRPr="007A5C2C" w:rsidDel="00EE6C57">
              <w:rPr>
                <w:i w:val="0"/>
                <w:noProof/>
                <w:webHidden/>
              </w:rPr>
              <w:tab/>
              <w:delText>35</w:delText>
            </w:r>
          </w:del>
        </w:p>
        <w:p w14:paraId="488CE417" w14:textId="26997E02" w:rsidR="00DE6474" w:rsidRPr="007A5C2C" w:rsidDel="00EE6C57" w:rsidRDefault="00DE6474" w:rsidP="00DE6474">
          <w:pPr>
            <w:pStyle w:val="TOC1"/>
            <w:rPr>
              <w:del w:id="364" w:author="Bambi C" w:date="2022-08-19T11:47:00Z"/>
              <w:rFonts w:cstheme="minorBidi"/>
              <w:i w:val="0"/>
              <w:noProof/>
              <w:rPrChange w:id="365" w:author="Bambi C" w:date="2022-08-24T21:40:00Z">
                <w:rPr>
                  <w:del w:id="366" w:author="Bambi C" w:date="2022-08-19T11:47:00Z"/>
                  <w:rFonts w:cstheme="minorBidi"/>
                  <w:i w:val="0"/>
                  <w:noProof/>
                </w:rPr>
              </w:rPrChange>
            </w:rPr>
          </w:pPr>
          <w:del w:id="367" w:author="Bambi C" w:date="2022-08-19T11:47:00Z">
            <w:r w:rsidRPr="007A5C2C" w:rsidDel="00EE6C57">
              <w:rPr>
                <w:i w:val="0"/>
                <w:noProof/>
                <w:rPrChange w:id="368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6</w:delText>
            </w:r>
            <w:r w:rsidRPr="007A5C2C" w:rsidDel="00EE6C57">
              <w:rPr>
                <w:rFonts w:cstheme="minorBidi"/>
                <w:i w:val="0"/>
                <w:noProof/>
              </w:rPr>
              <w:tab/>
            </w:r>
            <w:r w:rsidRPr="007A5C2C" w:rsidDel="00EE6C57">
              <w:rPr>
                <w:i w:val="0"/>
                <w:noProof/>
                <w:rPrChange w:id="369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References</w:delText>
            </w:r>
            <w:r w:rsidRPr="007A5C2C" w:rsidDel="00EE6C57">
              <w:rPr>
                <w:i w:val="0"/>
                <w:noProof/>
                <w:webHidden/>
              </w:rPr>
              <w:tab/>
              <w:delText>36</w:delText>
            </w:r>
          </w:del>
        </w:p>
        <w:p w14:paraId="60172F54" w14:textId="4A1BD248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370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71" w:author="Bambi C" w:date="2022-08-19T11:47:00Z">
            <w:r w:rsidRPr="007A5C2C" w:rsidDel="00EE6C57">
              <w:rPr>
                <w:iCs/>
                <w:noProof/>
                <w:rPrChange w:id="372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6.1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73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Schema</w:delText>
            </w:r>
            <w:r w:rsidRPr="007A5C2C" w:rsidDel="00EE6C57">
              <w:rPr>
                <w:iCs/>
                <w:noProof/>
                <w:webHidden/>
              </w:rPr>
              <w:tab/>
              <w:delText>36</w:delText>
            </w:r>
          </w:del>
        </w:p>
        <w:p w14:paraId="747F95B6" w14:textId="042A25CB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74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75" w:author="Bambi C" w:date="2022-08-19T11:47:00Z">
            <w:r w:rsidRPr="007A5C2C" w:rsidDel="00EE6C57">
              <w:rPr>
                <w:iCs/>
                <w:noProof/>
                <w:rPrChange w:id="376" w:author="Bambi C" w:date="2022-08-24T21:40:00Z">
                  <w:rPr>
                    <w:rStyle w:val="Hyperlink"/>
                    <w:noProof/>
                  </w:rPr>
                </w:rPrChange>
              </w:rPr>
              <w:delText>6.1.1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77" w:author="Bambi C" w:date="2022-08-24T21:40:00Z">
                  <w:rPr>
                    <w:rStyle w:val="Hyperlink"/>
                    <w:noProof/>
                  </w:rPr>
                </w:rPrChange>
              </w:rPr>
              <w:delText>Books</w:delText>
            </w:r>
            <w:r w:rsidRPr="007A5C2C" w:rsidDel="00EE6C57">
              <w:rPr>
                <w:iCs/>
                <w:noProof/>
                <w:webHidden/>
              </w:rPr>
              <w:tab/>
              <w:delText>36</w:delText>
            </w:r>
          </w:del>
        </w:p>
        <w:p w14:paraId="5D9F4C0B" w14:textId="5B180E04" w:rsidR="00DE6474" w:rsidRPr="007A5C2C" w:rsidDel="00EE6C57" w:rsidRDefault="00DE6474">
          <w:pPr>
            <w:pStyle w:val="TOC3"/>
            <w:tabs>
              <w:tab w:val="left" w:pos="1200"/>
              <w:tab w:val="right" w:leader="dot" w:pos="9350"/>
            </w:tabs>
            <w:rPr>
              <w:del w:id="378" w:author="Bambi C" w:date="2022-08-19T11:47:00Z"/>
              <w:rFonts w:cstheme="minorBidi"/>
              <w:iCs/>
              <w:noProof/>
              <w:sz w:val="24"/>
              <w:szCs w:val="24"/>
            </w:rPr>
          </w:pPr>
          <w:del w:id="379" w:author="Bambi C" w:date="2022-08-19T11:47:00Z">
            <w:r w:rsidRPr="007A5C2C" w:rsidDel="00EE6C57">
              <w:rPr>
                <w:iCs/>
                <w:noProof/>
                <w:rPrChange w:id="380" w:author="Bambi C" w:date="2022-08-24T21:40:00Z">
                  <w:rPr>
                    <w:rStyle w:val="Hyperlink"/>
                    <w:noProof/>
                  </w:rPr>
                </w:rPrChange>
              </w:rPr>
              <w:delText>6.1.2</w:delText>
            </w:r>
            <w:r w:rsidRPr="007A5C2C" w:rsidDel="00EE6C57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81" w:author="Bambi C" w:date="2022-08-24T21:40:00Z">
                  <w:rPr>
                    <w:rStyle w:val="Hyperlink"/>
                    <w:noProof/>
                  </w:rPr>
                </w:rPrChange>
              </w:rPr>
              <w:delText>Websites</w:delText>
            </w:r>
            <w:r w:rsidRPr="007A5C2C" w:rsidDel="00EE6C57">
              <w:rPr>
                <w:iCs/>
                <w:noProof/>
                <w:webHidden/>
              </w:rPr>
              <w:tab/>
              <w:delText>36</w:delText>
            </w:r>
          </w:del>
        </w:p>
        <w:p w14:paraId="4335359C" w14:textId="367A1C4E" w:rsidR="00DE6474" w:rsidRPr="007A5C2C" w:rsidDel="00EE6C57" w:rsidRDefault="00DE6474">
          <w:pPr>
            <w:pStyle w:val="TOC2"/>
            <w:tabs>
              <w:tab w:val="left" w:pos="800"/>
              <w:tab w:val="right" w:leader="dot" w:pos="9350"/>
            </w:tabs>
            <w:rPr>
              <w:del w:id="382" w:author="Bambi C" w:date="2022-08-19T11:4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83" w:author="Bambi C" w:date="2022-08-19T11:47:00Z">
            <w:r w:rsidRPr="007A5C2C" w:rsidDel="00EE6C57">
              <w:rPr>
                <w:iCs/>
                <w:noProof/>
                <w:rPrChange w:id="384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6.2</w:delText>
            </w:r>
            <w:r w:rsidRPr="007A5C2C" w:rsidDel="00EE6C57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7A5C2C" w:rsidDel="00EE6C57">
              <w:rPr>
                <w:iCs/>
                <w:noProof/>
                <w:rPrChange w:id="385" w:author="Bambi C" w:date="2022-08-24T21:40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Sources</w:delText>
            </w:r>
            <w:r w:rsidRPr="007A5C2C" w:rsidDel="00EE6C57">
              <w:rPr>
                <w:iCs/>
                <w:noProof/>
                <w:webHidden/>
              </w:rPr>
              <w:tab/>
              <w:delText>36</w:delText>
            </w:r>
          </w:del>
        </w:p>
        <w:p w14:paraId="3983AF35" w14:textId="59D5C692" w:rsidR="002C103A" w:rsidRPr="007A5C2C" w:rsidRDefault="00C04333" w:rsidP="000663EC">
          <w:r w:rsidRPr="007A5C2C">
            <w:rPr>
              <w:rFonts w:asciiTheme="majorHAnsi" w:eastAsiaTheme="majorEastAsia" w:hAnsiTheme="majorHAnsi" w:cstheme="majorBidi"/>
              <w:noProof/>
              <w:color w:val="363371" w:themeColor="accent2" w:themeShade="7F"/>
              <w:sz w:val="22"/>
              <w:szCs w:val="22"/>
            </w:rPr>
            <w:fldChar w:fldCharType="end"/>
          </w:r>
        </w:p>
      </w:sdtContent>
    </w:sdt>
    <w:p w14:paraId="262B1082" w14:textId="6B575114" w:rsidR="00AC6C3C" w:rsidRPr="00DE6474" w:rsidRDefault="00AC6C3C" w:rsidP="00AC6C3C">
      <w:pPr>
        <w:pStyle w:val="Heading1"/>
      </w:pPr>
      <w:bookmarkStart w:id="386" w:name="_Ref111394956"/>
      <w:bookmarkStart w:id="387" w:name="_Toc112269629"/>
      <w:r w:rsidRPr="00DE6474">
        <w:t>Introduction</w:t>
      </w:r>
      <w:bookmarkEnd w:id="386"/>
      <w:bookmarkEnd w:id="387"/>
    </w:p>
    <w:p w14:paraId="221CBACD" w14:textId="4AFC15D1" w:rsidR="00D67354" w:rsidRPr="002330CD" w:rsidDel="0055556E" w:rsidRDefault="00194A0F" w:rsidP="002330CD">
      <w:pPr>
        <w:rPr>
          <w:del w:id="388" w:author="Bambi C" w:date="2022-08-18T08:28:00Z"/>
        </w:rPr>
        <w:pPrChange w:id="389" w:author="Bambi C" w:date="2022-08-24T21:18:00Z">
          <w:pPr/>
        </w:pPrChange>
      </w:pPr>
      <w:del w:id="390" w:author="Bambi C" w:date="2022-08-18T08:28:00Z">
        <w:r w:rsidRPr="002330CD" w:rsidDel="0055556E">
          <w:delText>My expectation for</w:delText>
        </w:r>
        <w:r w:rsidR="00C24DB5" w:rsidRPr="002330CD" w:rsidDel="0055556E">
          <w:delText xml:space="preserve"> this assignment </w:delText>
        </w:r>
        <w:r w:rsidR="001D0E40" w:rsidRPr="002330CD" w:rsidDel="0055556E">
          <w:delText>is</w:delText>
        </w:r>
        <w:r w:rsidR="006D6A40" w:rsidRPr="002330CD" w:rsidDel="0055556E">
          <w:delText xml:space="preserve"> </w:delText>
        </w:r>
        <w:r w:rsidRPr="002330CD" w:rsidDel="0055556E">
          <w:delText xml:space="preserve">to </w:delText>
        </w:r>
        <w:r w:rsidR="00DD0FB2" w:rsidRPr="002330CD" w:rsidDel="0055556E">
          <w:delText xml:space="preserve">largely iterate </w:delText>
        </w:r>
        <w:r w:rsidR="006D6A40" w:rsidRPr="002330CD" w:rsidDel="0055556E">
          <w:delText xml:space="preserve">on </w:delText>
        </w:r>
        <w:r w:rsidR="00D37370" w:rsidRPr="002330CD" w:rsidDel="0055556E">
          <w:delText>process (i.e., working off somebody else’s code, module-based development / integration)</w:delText>
        </w:r>
        <w:r w:rsidR="001D0E40" w:rsidRPr="002330CD" w:rsidDel="0055556E">
          <w:delText xml:space="preserve"> </w:delText>
        </w:r>
        <w:r w:rsidR="00DD0FB2" w:rsidRPr="002330CD" w:rsidDel="0055556E">
          <w:delText>and documentation rather than</w:delText>
        </w:r>
        <w:r w:rsidR="001D0E40" w:rsidRPr="002330CD" w:rsidDel="0055556E">
          <w:delText xml:space="preserve"> from </w:delText>
        </w:r>
        <w:r w:rsidR="00DD0FB2" w:rsidRPr="002330CD" w:rsidDel="0055556E">
          <w:delText>adding</w:delText>
        </w:r>
        <w:r w:rsidR="006D6A40" w:rsidRPr="002330CD" w:rsidDel="0055556E">
          <w:delText xml:space="preserve"> features </w:delText>
        </w:r>
        <w:r w:rsidR="00DD0FB2" w:rsidRPr="002330CD" w:rsidDel="0055556E">
          <w:delText xml:space="preserve">to </w:delText>
        </w:r>
        <w:r w:rsidR="006D6A40" w:rsidRPr="002330CD" w:rsidDel="0055556E">
          <w:delText>improv</w:delText>
        </w:r>
        <w:r w:rsidR="00DD0FB2" w:rsidRPr="002330CD" w:rsidDel="0055556E">
          <w:delText>e</w:delText>
        </w:r>
        <w:r w:rsidR="006D6A40" w:rsidRPr="002330CD" w:rsidDel="0055556E">
          <w:delText xml:space="preserve"> usability</w:delText>
        </w:r>
        <w:r w:rsidR="00D37370" w:rsidRPr="002330CD" w:rsidDel="0055556E">
          <w:delText>.</w:delText>
        </w:r>
        <w:r w:rsidR="00CD455E" w:rsidRPr="002330CD" w:rsidDel="0055556E">
          <w:delText xml:space="preserve"> </w:delText>
        </w:r>
        <w:r w:rsidR="00875888" w:rsidRPr="002330CD" w:rsidDel="0055556E">
          <w:delText xml:space="preserve">Additionally, this week’s assignment expands on our use of GitHub, so I </w:delText>
        </w:r>
        <w:r w:rsidR="00D07DC2" w:rsidRPr="002330CD" w:rsidDel="0055556E">
          <w:delText xml:space="preserve">expect to allocate more time </w:delText>
        </w:r>
        <w:r w:rsidR="003A16D6" w:rsidRPr="002330CD" w:rsidDel="0055556E">
          <w:delText xml:space="preserve">working </w:delText>
        </w:r>
        <w:r w:rsidR="004D74B6" w:rsidRPr="002330CD" w:rsidDel="0055556E">
          <w:delText xml:space="preserve">with GitHub and adapting </w:delText>
        </w:r>
        <w:r w:rsidR="00757346" w:rsidRPr="002330CD" w:rsidDel="0055556E">
          <w:delText>my</w:delText>
        </w:r>
        <w:r w:rsidR="004D74B6" w:rsidRPr="002330CD" w:rsidDel="0055556E">
          <w:delText xml:space="preserve"> workflow</w:delText>
        </w:r>
        <w:r w:rsidR="00757346" w:rsidRPr="002330CD" w:rsidDel="0055556E">
          <w:delText xml:space="preserve"> in addition to </w:delText>
        </w:r>
        <w:r w:rsidR="00BE488E" w:rsidRPr="002330CD" w:rsidDel="0055556E">
          <w:delText xml:space="preserve">making general improvements </w:delText>
        </w:r>
        <w:r w:rsidR="007E053B" w:rsidRPr="002330CD" w:rsidDel="0055556E">
          <w:delText>to workflow efficiencies</w:delText>
        </w:r>
        <w:r w:rsidR="00D07DC2" w:rsidRPr="002330CD" w:rsidDel="0055556E">
          <w:delText>.</w:delText>
        </w:r>
        <w:r w:rsidR="00415FEE" w:rsidRPr="002330CD" w:rsidDel="0055556E">
          <w:delText xml:space="preserve"> </w:delText>
        </w:r>
        <w:r w:rsidR="00D67354" w:rsidRPr="002330CD" w:rsidDel="0055556E">
          <w:delText xml:space="preserve">To facilitate debugging and </w:delText>
        </w:r>
        <w:r w:rsidR="00FC0D5D" w:rsidRPr="002330CD" w:rsidDel="0055556E">
          <w:delText>improve</w:delText>
        </w:r>
        <w:r w:rsidR="00D67354" w:rsidRPr="002330CD" w:rsidDel="0055556E">
          <w:delText xml:space="preserve"> documentation, I expect to add more code </w:delText>
        </w:r>
        <w:r w:rsidR="00B02197" w:rsidRPr="002330CD" w:rsidDel="0055556E">
          <w:delText xml:space="preserve">as </w:delText>
        </w:r>
        <w:r w:rsidR="00FC0D5D" w:rsidRPr="002330CD" w:rsidDel="0055556E">
          <w:delText>“</w:delText>
        </w:r>
        <w:r w:rsidR="00B02197" w:rsidRPr="002330CD" w:rsidDel="0055556E">
          <w:delText>temporary placeholders</w:delText>
        </w:r>
        <w:r w:rsidR="00FC0D5D" w:rsidRPr="002330CD" w:rsidDel="0055556E">
          <w:delText>”</w:delText>
        </w:r>
        <w:r w:rsidR="00B02197" w:rsidRPr="002330CD" w:rsidDel="0055556E">
          <w:delText xml:space="preserve"> for functioning code as the “integration” of individual modules will need to be tested as the main program code is updated </w:delText>
        </w:r>
        <w:r w:rsidR="00590D64" w:rsidRPr="002330CD" w:rsidDel="0055556E">
          <w:delText>with code developed from individual “modules".</w:delText>
        </w:r>
        <w:r w:rsidR="002A0A84" w:rsidRPr="002330CD" w:rsidDel="0055556E">
          <w:delText xml:space="preserve"> Specifically, I think it would be helpful to see </w:delText>
        </w:r>
        <w:r w:rsidR="00E604FF" w:rsidRPr="002330CD" w:rsidDel="0055556E">
          <w:delText>how variable values are passed into / returned between functions.</w:delText>
        </w:r>
      </w:del>
    </w:p>
    <w:p w14:paraId="70178423" w14:textId="1CE06CC2" w:rsidR="002330CD" w:rsidRPr="002330CD" w:rsidRDefault="00105D3E" w:rsidP="002330CD">
      <w:pPr>
        <w:tabs>
          <w:tab w:val="left" w:pos="893"/>
        </w:tabs>
        <w:rPr>
          <w:ins w:id="391" w:author="Bambi C" w:date="2022-08-24T21:17:00Z"/>
        </w:rPr>
        <w:pPrChange w:id="392" w:author="Bambi C" w:date="2022-08-24T21:18:00Z">
          <w:pPr>
            <w:shd w:val="clear" w:color="auto" w:fill="FFFF00"/>
            <w:tabs>
              <w:tab w:val="left" w:pos="893"/>
            </w:tabs>
          </w:pPr>
        </w:pPrChange>
      </w:pPr>
      <w:del w:id="393" w:author="Bambi C" w:date="2022-08-18T08:28:00Z">
        <w:r w:rsidRPr="002330CD" w:rsidDel="0055556E">
          <w:delText xml:space="preserve">Overall, I </w:delText>
        </w:r>
        <w:r w:rsidR="00A61BD1" w:rsidRPr="002330CD" w:rsidDel="0055556E">
          <w:delText>intend</w:delText>
        </w:r>
        <w:r w:rsidRPr="002330CD" w:rsidDel="0055556E">
          <w:delText xml:space="preserve"> to keep my code as “similar” to the starter script as possible </w:delText>
        </w:r>
        <w:r w:rsidR="002A00B9" w:rsidRPr="002330CD" w:rsidDel="0055556E">
          <w:delText xml:space="preserve">for the purpose of: (1) reduce time spent on troubleshooting optional features, (2) improve comparability with </w:delText>
        </w:r>
        <w:r w:rsidR="00D67354" w:rsidRPr="002330CD" w:rsidDel="0055556E">
          <w:delText>programs submitted by classmates.</w:delText>
        </w:r>
      </w:del>
      <w:ins w:id="394" w:author="Bambi C" w:date="2022-08-24T21:09:00Z">
        <w:r w:rsidR="00536806" w:rsidRPr="002330CD">
          <w:t xml:space="preserve">I have concerns about the time requirements for this week’s assignment. In addition to the ‘normal’ assignment requirements, there is also an additional aspect of self-learning that will be needed. </w:t>
        </w:r>
      </w:ins>
      <w:ins w:id="395" w:author="Bambi C" w:date="2022-08-24T21:10:00Z">
        <w:r w:rsidR="002B0A5A" w:rsidRPr="002330CD">
          <w:t>I think that one value I have found from t</w:t>
        </w:r>
        <w:r w:rsidR="00536806" w:rsidRPr="002330CD">
          <w:t xml:space="preserve">he references provided to us so far </w:t>
        </w:r>
        <w:r w:rsidR="002B0A5A" w:rsidRPr="002330CD">
          <w:t xml:space="preserve">is the “short cut” in time needed to </w:t>
        </w:r>
      </w:ins>
      <w:ins w:id="396" w:author="Bambi C" w:date="2022-08-24T21:11:00Z">
        <w:r w:rsidR="00215565" w:rsidRPr="002330CD">
          <w:t xml:space="preserve">“wade through” the vast amount of information available. There is </w:t>
        </w:r>
        <w:r w:rsidR="002111E2" w:rsidRPr="002330CD">
          <w:t>a great quantity</w:t>
        </w:r>
      </w:ins>
      <w:ins w:id="397" w:author="Bambi C" w:date="2022-08-24T21:12:00Z">
        <w:r w:rsidR="002111E2" w:rsidRPr="002330CD">
          <w:t xml:space="preserve"> and </w:t>
        </w:r>
      </w:ins>
      <w:ins w:id="398" w:author="Bambi C" w:date="2022-08-24T21:19:00Z">
        <w:r w:rsidR="00BA065E" w:rsidRPr="002330CD">
          <w:t>wide spectrum</w:t>
        </w:r>
      </w:ins>
      <w:ins w:id="399" w:author="Bambi C" w:date="2022-08-24T21:12:00Z">
        <w:r w:rsidR="002111E2" w:rsidRPr="002330CD">
          <w:t xml:space="preserve"> </w:t>
        </w:r>
        <w:r w:rsidR="00082565" w:rsidRPr="002330CD">
          <w:t xml:space="preserve">in quality of content “in the wild” after </w:t>
        </w:r>
      </w:ins>
      <w:ins w:id="400" w:author="Bambi C" w:date="2022-08-24T21:19:00Z">
        <w:r w:rsidR="00BA065E" w:rsidRPr="002330CD">
          <w:t>all</w:t>
        </w:r>
        <w:r w:rsidR="00BA065E">
          <w:t>:</w:t>
        </w:r>
        <w:r w:rsidR="00BA065E" w:rsidRPr="002330CD">
          <w:t xml:space="preserve"> </w:t>
        </w:r>
        <w:r w:rsidR="00BA065E" w:rsidRPr="00BA065E">
          <w:rPr>
            <w:i/>
            <w:iCs w:val="0"/>
            <w:rPrChange w:id="401" w:author="Bambi C" w:date="2022-08-24T21:19:00Z">
              <w:rPr/>
            </w:rPrChange>
          </w:rPr>
          <w:t>The</w:t>
        </w:r>
      </w:ins>
      <w:ins w:id="402" w:author="Bambi C" w:date="2022-08-24T21:11:00Z">
        <w:r w:rsidR="002111E2" w:rsidRPr="002330CD">
          <w:rPr>
            <w:i/>
            <w:iCs w:val="0"/>
          </w:rPr>
          <w:t xml:space="preserve"> net is vast and infini</w:t>
        </w:r>
      </w:ins>
      <w:ins w:id="403" w:author="Bambi C" w:date="2022-08-24T21:12:00Z">
        <w:r w:rsidR="002111E2" w:rsidRPr="002330CD">
          <w:rPr>
            <w:i/>
            <w:iCs w:val="0"/>
          </w:rPr>
          <w:t>te.</w:t>
        </w:r>
      </w:ins>
      <w:ins w:id="404" w:author="Bambi C" w:date="2022-08-24T21:11:00Z">
        <w:r w:rsidR="00215565" w:rsidRPr="002330CD">
          <w:t xml:space="preserve"> </w:t>
        </w:r>
      </w:ins>
    </w:p>
    <w:p w14:paraId="70F80846" w14:textId="77777777" w:rsidR="00DC1C3A" w:rsidRDefault="007025D3" w:rsidP="002330CD">
      <w:pPr>
        <w:tabs>
          <w:tab w:val="left" w:pos="893"/>
        </w:tabs>
        <w:rPr>
          <w:ins w:id="405" w:author="Bambi C" w:date="2022-08-24T21:29:00Z"/>
        </w:rPr>
      </w:pPr>
      <w:ins w:id="406" w:author="Bambi C" w:date="2022-08-24T21:13:00Z">
        <w:r w:rsidRPr="002330CD">
          <w:t>Additionally</w:t>
        </w:r>
      </w:ins>
      <w:ins w:id="407" w:author="Bambi C" w:date="2022-08-24T21:12:00Z">
        <w:r w:rsidRPr="002330CD">
          <w:t xml:space="preserve">, there have been unforeseen </w:t>
        </w:r>
      </w:ins>
      <w:ins w:id="408" w:author="Bambi C" w:date="2022-08-24T21:13:00Z">
        <w:r w:rsidRPr="002330CD">
          <w:t>competing priorities that may manifest this weekend</w:t>
        </w:r>
      </w:ins>
      <w:ins w:id="409" w:author="Bambi C" w:date="2022-08-24T21:28:00Z">
        <w:r w:rsidR="00103971">
          <w:t>.</w:t>
        </w:r>
      </w:ins>
      <w:ins w:id="410" w:author="Bambi C" w:date="2022-08-24T21:13:00Z">
        <w:r w:rsidRPr="002330CD">
          <w:t xml:space="preserve"> </w:t>
        </w:r>
      </w:ins>
      <w:ins w:id="411" w:author="Bambi C" w:date="2022-08-24T21:28:00Z">
        <w:r w:rsidR="00103971">
          <w:t>S</w:t>
        </w:r>
      </w:ins>
      <w:ins w:id="412" w:author="Bambi C" w:date="2022-08-24T21:13:00Z">
        <w:r w:rsidRPr="002330CD">
          <w:t>o</w:t>
        </w:r>
      </w:ins>
      <w:ins w:id="413" w:author="Bambi C" w:date="2022-08-24T21:28:00Z">
        <w:r w:rsidR="00103971">
          <w:t>,</w:t>
        </w:r>
      </w:ins>
      <w:ins w:id="414" w:author="Bambi C" w:date="2022-08-24T21:13:00Z">
        <w:r w:rsidRPr="002330CD">
          <w:t xml:space="preserve"> to crash </w:t>
        </w:r>
      </w:ins>
      <w:ins w:id="415" w:author="Bambi C" w:date="2022-08-24T21:14:00Z">
        <w:r w:rsidRPr="002330CD">
          <w:t>my own schedule</w:t>
        </w:r>
      </w:ins>
      <w:ins w:id="416" w:author="Bambi C" w:date="2022-08-24T21:27:00Z">
        <w:r w:rsidR="00D773C4">
          <w:t xml:space="preserve"> </w:t>
        </w:r>
        <w:r w:rsidR="000D073B">
          <w:t>(</w:t>
        </w:r>
        <w:r w:rsidR="00D773C4">
          <w:t>which</w:t>
        </w:r>
        <w:r w:rsidR="000D073B">
          <w:t>, admittedly</w:t>
        </w:r>
        <w:r w:rsidR="00D773C4">
          <w:t xml:space="preserve"> </w:t>
        </w:r>
        <w:r w:rsidR="000D073B">
          <w:t>is less than ideal),</w:t>
        </w:r>
      </w:ins>
      <w:ins w:id="417" w:author="Bambi C" w:date="2022-08-24T21:14:00Z">
        <w:r w:rsidRPr="002330CD">
          <w:t xml:space="preserve"> my approach will be to learn th</w:t>
        </w:r>
        <w:r w:rsidR="00D41C13" w:rsidRPr="002330CD">
          <w:t>is module’s lessons</w:t>
        </w:r>
      </w:ins>
      <w:ins w:id="418" w:author="Bambi C" w:date="2022-08-24T21:28:00Z">
        <w:r w:rsidR="00513782">
          <w:t xml:space="preserve"> by </w:t>
        </w:r>
        <w:r w:rsidR="00513782" w:rsidRPr="002330CD">
          <w:t>start</w:t>
        </w:r>
        <w:r w:rsidR="00513782">
          <w:t>ing</w:t>
        </w:r>
        <w:r w:rsidR="00513782" w:rsidRPr="002330CD">
          <w:t xml:space="preserve"> with the assignment</w:t>
        </w:r>
      </w:ins>
      <w:ins w:id="419" w:author="Bambi C" w:date="2022-08-24T21:14:00Z">
        <w:r w:rsidR="00D41C13" w:rsidRPr="002330CD">
          <w:t xml:space="preserve">. Although I acknowledge that there </w:t>
        </w:r>
        <w:r w:rsidR="002A6D40" w:rsidRPr="002330CD">
          <w:t>are simpler (and s</w:t>
        </w:r>
      </w:ins>
      <w:ins w:id="420" w:author="Bambi C" w:date="2022-08-24T21:15:00Z">
        <w:r w:rsidR="002A6D40" w:rsidRPr="002330CD">
          <w:t xml:space="preserve">till effective) ways to demonstrate </w:t>
        </w:r>
      </w:ins>
      <w:ins w:id="421" w:author="Bambi C" w:date="2022-08-24T21:28:00Z">
        <w:r w:rsidR="00103971">
          <w:t xml:space="preserve">one’s </w:t>
        </w:r>
      </w:ins>
      <w:ins w:id="422" w:author="Bambi C" w:date="2022-08-24T21:15:00Z">
        <w:r w:rsidR="002A6D40" w:rsidRPr="002330CD">
          <w:t xml:space="preserve">knowledge </w:t>
        </w:r>
        <w:r w:rsidR="0058241C" w:rsidRPr="002330CD">
          <w:t xml:space="preserve">of this week’s content, I would like to </w:t>
        </w:r>
      </w:ins>
      <w:ins w:id="423" w:author="Bambi C" w:date="2022-08-24T21:18:00Z">
        <w:r w:rsidR="002330CD" w:rsidRPr="002330CD">
          <w:t>try</w:t>
        </w:r>
      </w:ins>
      <w:ins w:id="424" w:author="Bambi C" w:date="2022-08-24T21:29:00Z">
        <w:r w:rsidR="00DC1C3A">
          <w:t xml:space="preserve"> where practice</w:t>
        </w:r>
      </w:ins>
      <w:ins w:id="425" w:author="Bambi C" w:date="2022-08-24T21:18:00Z">
        <w:r w:rsidR="002330CD" w:rsidRPr="002330CD">
          <w:t>,</w:t>
        </w:r>
      </w:ins>
      <w:ins w:id="426" w:author="Bambi C" w:date="2022-08-24T21:15:00Z">
        <w:r w:rsidR="0058241C" w:rsidRPr="002330CD">
          <w:t xml:space="preserve"> </w:t>
        </w:r>
      </w:ins>
      <w:ins w:id="427" w:author="Bambi C" w:date="2022-08-24T21:29:00Z">
        <w:r w:rsidR="00DC1C3A">
          <w:t>to</w:t>
        </w:r>
      </w:ins>
      <w:ins w:id="428" w:author="Bambi C" w:date="2022-08-24T21:15:00Z">
        <w:r w:rsidR="0058241C" w:rsidRPr="002330CD">
          <w:t xml:space="preserve"> both</w:t>
        </w:r>
      </w:ins>
      <w:ins w:id="429" w:author="Bambi C" w:date="2022-08-24T21:29:00Z">
        <w:r w:rsidR="00DC1C3A">
          <w:t>:</w:t>
        </w:r>
      </w:ins>
      <w:ins w:id="430" w:author="Bambi C" w:date="2022-08-24T21:15:00Z">
        <w:r w:rsidR="0058241C" w:rsidRPr="002330CD">
          <w:t xml:space="preserve"> simulate real-world </w:t>
        </w:r>
      </w:ins>
      <w:ins w:id="431" w:author="Bambi C" w:date="2022-08-24T21:16:00Z">
        <w:r w:rsidR="0058241C" w:rsidRPr="002330CD">
          <w:t xml:space="preserve">time pressures / workloads </w:t>
        </w:r>
      </w:ins>
      <w:ins w:id="432" w:author="Bambi C" w:date="2022-08-24T21:29:00Z">
        <w:r w:rsidR="00DC1C3A">
          <w:t>and</w:t>
        </w:r>
      </w:ins>
      <w:ins w:id="433" w:author="Bambi C" w:date="2022-08-24T21:16:00Z">
        <w:r w:rsidR="00DA1EEE" w:rsidRPr="002330CD">
          <w:t xml:space="preserve"> build upon the </w:t>
        </w:r>
      </w:ins>
      <w:ins w:id="434" w:author="Bambi C" w:date="2022-08-24T21:17:00Z">
        <w:r w:rsidR="002330CD" w:rsidRPr="002330CD">
          <w:t>preceding</w:t>
        </w:r>
      </w:ins>
      <w:ins w:id="435" w:author="Bambi C" w:date="2022-08-24T21:16:00Z">
        <w:r w:rsidR="00DA1EEE" w:rsidRPr="002330CD">
          <w:t xml:space="preserve"> week</w:t>
        </w:r>
      </w:ins>
      <w:ins w:id="436" w:author="Bambi C" w:date="2022-08-24T21:17:00Z">
        <w:r w:rsidR="002330CD" w:rsidRPr="002330CD">
          <w:t>s’ lessons.</w:t>
        </w:r>
      </w:ins>
      <w:ins w:id="437" w:author="Bambi C" w:date="2022-08-24T21:18:00Z">
        <w:r w:rsidR="00AB1BC4">
          <w:t xml:space="preserve"> </w:t>
        </w:r>
      </w:ins>
    </w:p>
    <w:p w14:paraId="4EDBDD25" w14:textId="0A476B9C" w:rsidR="003B183A" w:rsidRDefault="00AB1BC4" w:rsidP="002330CD">
      <w:pPr>
        <w:tabs>
          <w:tab w:val="left" w:pos="893"/>
        </w:tabs>
        <w:pPrChange w:id="438" w:author="Bambi C" w:date="2022-08-24T21:18:00Z">
          <w:pPr/>
        </w:pPrChange>
      </w:pPr>
      <w:ins w:id="439" w:author="Bambi C" w:date="2022-08-24T21:18:00Z">
        <w:r>
          <w:t xml:space="preserve">So far, </w:t>
        </w:r>
        <w:r w:rsidR="00BA065E">
          <w:t xml:space="preserve">it’s </w:t>
        </w:r>
        <w:r>
          <w:t xml:space="preserve">still </w:t>
        </w:r>
      </w:ins>
      <w:ins w:id="440" w:author="Bambi C" w:date="2022-08-24T21:19:00Z">
        <w:r w:rsidR="00BA065E">
          <w:t xml:space="preserve">been </w:t>
        </w:r>
      </w:ins>
      <w:ins w:id="441" w:author="Bambi C" w:date="2022-08-24T21:18:00Z">
        <w:r>
          <w:t>fun though.</w:t>
        </w:r>
      </w:ins>
    </w:p>
    <w:p w14:paraId="6AE080BA" w14:textId="2E020BD4" w:rsidR="00216DE9" w:rsidRPr="00216DE9" w:rsidRDefault="00216DE9" w:rsidP="00BA272F">
      <w:pPr>
        <w:jc w:val="right"/>
      </w:pPr>
      <w:r w:rsidRPr="00216DE9">
        <w:t>[</w:t>
      </w:r>
      <w:r w:rsidRPr="000663EC">
        <w:fldChar w:fldCharType="begin"/>
      </w:r>
      <w:r w:rsidRPr="000663EC">
        <w:instrText xml:space="preserve"> REF _Ref108280728 \h  \* MERGEFORMAT </w:instrText>
      </w:r>
      <w:r w:rsidRPr="000663EC">
        <w:fldChar w:fldCharType="separate"/>
      </w:r>
      <w:r w:rsidR="00941E87" w:rsidRPr="002C103A">
        <w:t>Table</w:t>
      </w:r>
      <w:r w:rsidR="00941E87" w:rsidRPr="002C103A">
        <w:t xml:space="preserve"> </w:t>
      </w:r>
      <w:r w:rsidR="00941E87" w:rsidRPr="002C103A">
        <w:t>of Contents</w:t>
      </w:r>
      <w:r w:rsidRPr="000663EC">
        <w:fldChar w:fldCharType="end"/>
      </w:r>
      <w:r w:rsidRPr="000663EC">
        <w:t>]</w:t>
      </w:r>
    </w:p>
    <w:p w14:paraId="11409E85" w14:textId="116CC794" w:rsidR="00C268DE" w:rsidRDefault="003401C0" w:rsidP="00B22B01">
      <w:pPr>
        <w:pStyle w:val="Heading1"/>
      </w:pPr>
      <w:bookmarkStart w:id="442" w:name="_Toc112269630"/>
      <w:r>
        <w:t>My s</w:t>
      </w:r>
      <w:r w:rsidR="00057C0A">
        <w:t>ystem information</w:t>
      </w:r>
      <w:bookmarkEnd w:id="442"/>
    </w:p>
    <w:p w14:paraId="5BCDCC66" w14:textId="77777777" w:rsidR="00CC74EC" w:rsidRDefault="00254FB7" w:rsidP="00254FB7">
      <w:r>
        <w:t xml:space="preserve">I do not </w:t>
      </w:r>
      <w:r w:rsidR="006642BF">
        <w:t xml:space="preserve">expect </w:t>
      </w:r>
      <w:r>
        <w:t xml:space="preserve">to include this information in every assignment. The purpose of including this information is to serve as a reference documentation for future needs (e.g., troubleshooting). </w:t>
      </w:r>
    </w:p>
    <w:p w14:paraId="6A2E29EF" w14:textId="10031462" w:rsidR="00254FB7" w:rsidRDefault="00254FB7" w:rsidP="00254FB7">
      <w:r>
        <w:lastRenderedPageBreak/>
        <w:t>Where applicable, the information below will be updated after significant system component version updates, and the addition of new or replacement of existing system components</w:t>
      </w:r>
      <w:r w:rsidR="00C056A1">
        <w:t xml:space="preserve"> (i.e., deltas from this information will be recorded)</w:t>
      </w:r>
      <w:r>
        <w:t>.</w:t>
      </w:r>
    </w:p>
    <w:p w14:paraId="6131ABCC" w14:textId="3205AC7E" w:rsidR="00B572AC" w:rsidRPr="00254FB7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4A2B1A" w14:textId="43154BAE" w:rsidR="0041059E" w:rsidRDefault="00057C0A" w:rsidP="000663EC">
      <w:pPr>
        <w:pStyle w:val="Heading2"/>
      </w:pPr>
      <w:bookmarkStart w:id="443" w:name="_Toc108273499"/>
      <w:bookmarkStart w:id="444" w:name="_Toc108274758"/>
      <w:bookmarkStart w:id="445" w:name="_Toc108277463"/>
      <w:bookmarkStart w:id="446" w:name="_Toc108277505"/>
      <w:bookmarkStart w:id="447" w:name="_Toc108277558"/>
      <w:bookmarkStart w:id="448" w:name="_Toc108277622"/>
      <w:bookmarkStart w:id="449" w:name="_Toc108277656"/>
      <w:bookmarkStart w:id="450" w:name="_Toc108277691"/>
      <w:bookmarkStart w:id="451" w:name="_Toc108277794"/>
      <w:bookmarkStart w:id="452" w:name="_Toc108278125"/>
      <w:bookmarkStart w:id="453" w:name="_Toc108281122"/>
      <w:bookmarkStart w:id="454" w:name="_Toc108284779"/>
      <w:bookmarkStart w:id="455" w:name="_Toc108540065"/>
      <w:bookmarkStart w:id="456" w:name="_Toc108540104"/>
      <w:bookmarkStart w:id="457" w:name="_Toc112269631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r>
        <w:t>Operating system (OS)</w:t>
      </w:r>
      <w:bookmarkEnd w:id="457"/>
    </w:p>
    <w:p w14:paraId="3208EE73" w14:textId="77777777" w:rsidR="00336C29" w:rsidRDefault="00336C29" w:rsidP="00336C29">
      <w:pPr>
        <w:rPr>
          <w:ins w:id="458" w:author="Bambi C" w:date="2022-08-18T12:02:00Z"/>
        </w:rPr>
      </w:pPr>
      <w:ins w:id="459" w:author="Bambi C" w:date="2022-08-18T12:02:00Z">
        <w:r>
          <w:t>From the</w:t>
        </w:r>
        <w:r w:rsidRPr="00E0241F">
          <w:t xml:space="preserve"> Apple menu</w:t>
        </w:r>
        <w:r>
          <w:t xml:space="preserve">, top left corner of </w:t>
        </w:r>
        <w:r w:rsidRPr="00E0241F">
          <w:t>screen</w:t>
        </w:r>
        <w:r>
          <w:t xml:space="preserve">: </w:t>
        </w:r>
      </w:ins>
    </w:p>
    <w:p w14:paraId="1BB079C9" w14:textId="77777777" w:rsidR="00336C29" w:rsidRDefault="00336C29" w:rsidP="00336C29">
      <w:pPr>
        <w:rPr>
          <w:ins w:id="460" w:author="Bambi C" w:date="2022-08-18T12:02:00Z"/>
        </w:rPr>
      </w:pPr>
      <w:ins w:id="461" w:author="Bambi C" w:date="2022-08-18T12:02:00Z">
        <w:r w:rsidRPr="00E0241F">
          <w:rPr>
            <w:rFonts w:ascii="Helvetica Neue" w:eastAsia="Times New Roman" w:hAnsi="Helvetica Neue" w:cs="Times New Roman"/>
            <w:iCs w:val="0"/>
            <w:color w:val="333333"/>
            <w:spacing w:val="-5"/>
            <w:shd w:val="clear" w:color="auto" w:fill="FFFFFF"/>
          </w:rPr>
          <w:t xml:space="preserve"> </w:t>
        </w:r>
        <w:r w:rsidRPr="00E0241F">
          <w:t>&gt; About This Mac</w:t>
        </w:r>
      </w:ins>
    </w:p>
    <w:p w14:paraId="0F6EE501" w14:textId="1603FCE1" w:rsidR="001B519B" w:rsidDel="00336C29" w:rsidRDefault="001B519B" w:rsidP="001B519B">
      <w:pPr>
        <w:rPr>
          <w:del w:id="462" w:author="Bambi C" w:date="2022-08-18T12:02:00Z"/>
        </w:rPr>
      </w:pPr>
      <w:del w:id="463" w:author="Bambi C" w:date="2022-08-18T12:02:00Z">
        <w:r w:rsidDel="00336C29">
          <w:delText>From the</w:delText>
        </w:r>
        <w:r w:rsidRPr="00E0241F" w:rsidDel="00336C29">
          <w:delText xml:space="preserve"> Apple menu</w:delText>
        </w:r>
        <w:r w:rsidDel="00336C29">
          <w:delText xml:space="preserve">, top left corner of </w:delText>
        </w:r>
        <w:r w:rsidRPr="00E0241F" w:rsidDel="00336C29">
          <w:delText>screen</w:delText>
        </w:r>
        <w:r w:rsidDel="00336C29">
          <w:delText xml:space="preserve">: </w:delText>
        </w:r>
      </w:del>
    </w:p>
    <w:p w14:paraId="2C54213E" w14:textId="7F9223B2" w:rsidR="001B519B" w:rsidDel="0055556E" w:rsidRDefault="001B519B" w:rsidP="001B519B">
      <w:pPr>
        <w:rPr>
          <w:del w:id="464" w:author="Bambi C" w:date="2022-08-18T08:29:00Z"/>
        </w:rPr>
      </w:pPr>
      <w:del w:id="465" w:author="Bambi C" w:date="2022-08-18T08:29:00Z">
        <w:r w:rsidRPr="00E0241F" w:rsidDel="0055556E">
          <w:rPr>
            <w:rFonts w:ascii="Helvetica Neue" w:eastAsia="Times New Roman" w:hAnsi="Helvetica Neue" w:cs="Times New Roman"/>
            <w:iCs w:val="0"/>
            <w:color w:val="333333"/>
            <w:spacing w:val="-5"/>
            <w:shd w:val="clear" w:color="auto" w:fill="FFFFFF"/>
          </w:rPr>
          <w:delText xml:space="preserve"> </w:delText>
        </w:r>
        <w:r w:rsidRPr="00E0241F" w:rsidDel="0055556E">
          <w:delText>&gt; About This Mac</w:delText>
        </w:r>
      </w:del>
    </w:p>
    <w:p w14:paraId="328C251C" w14:textId="2ADE62A3" w:rsidR="001B519B" w:rsidRDefault="001B519B" w:rsidP="001B519B">
      <w:pPr>
        <w:rPr>
          <w:ins w:id="466" w:author="Bambi C" w:date="2022-08-18T08:29:00Z"/>
        </w:rPr>
      </w:pPr>
      <w:r w:rsidRPr="00E0241F">
        <w:rPr>
          <w:b/>
          <w:bCs/>
        </w:rPr>
        <w:t>macOS Monterey version 12.</w:t>
      </w:r>
      <w:ins w:id="467" w:author="Bambi C" w:date="2022-08-18T12:02:00Z">
        <w:r w:rsidR="00F76701">
          <w:rPr>
            <w:b/>
            <w:bCs/>
          </w:rPr>
          <w:t>5.1</w:t>
        </w:r>
      </w:ins>
      <w:del w:id="468" w:author="Bambi C" w:date="2022-08-18T12:02:00Z">
        <w:r w:rsidRPr="00570D20" w:rsidDel="00F76701">
          <w:rPr>
            <w:b/>
            <w:bCs/>
          </w:rPr>
          <w:delText>4</w:delText>
        </w:r>
      </w:del>
      <w:ins w:id="469" w:author="Bambi C" w:date="2022-08-18T12:02:00Z">
        <w:r w:rsidR="003E2EEA">
          <w:t xml:space="preserve"> (Figure 1)</w:t>
        </w:r>
      </w:ins>
      <w:del w:id="470" w:author="Bambi C" w:date="2022-08-18T08:29:00Z">
        <w:r w:rsidR="00570D20" w:rsidRPr="00451F5C" w:rsidDel="0055556E">
          <w:delText xml:space="preserve"> (</w:delText>
        </w:r>
        <w:r w:rsidR="00570D20" w:rsidDel="0055556E">
          <w:fldChar w:fldCharType="begin"/>
        </w:r>
        <w:r w:rsidR="00570D20" w:rsidDel="0055556E">
          <w:delInstrText xml:space="preserve"> REF _Ref111372029 \h </w:delInstrText>
        </w:r>
        <w:r w:rsidR="00570D20" w:rsidDel="0055556E">
          <w:fldChar w:fldCharType="separate"/>
        </w:r>
        <w:r w:rsidR="00570D20" w:rsidDel="0055556E">
          <w:delText xml:space="preserve">Figure </w:delText>
        </w:r>
        <w:r w:rsidR="00570D20" w:rsidDel="0055556E">
          <w:rPr>
            <w:noProof/>
          </w:rPr>
          <w:delText>1</w:delText>
        </w:r>
        <w:r w:rsidR="00570D20" w:rsidDel="0055556E">
          <w:fldChar w:fldCharType="end"/>
        </w:r>
        <w:r w:rsidR="00570D20" w:rsidRPr="00451F5C" w:rsidDel="0055556E">
          <w:delText>)</w:delText>
        </w:r>
      </w:del>
    </w:p>
    <w:p w14:paraId="2DB96E60" w14:textId="77777777" w:rsidR="003361AC" w:rsidRDefault="00100547" w:rsidP="003361AC">
      <w:pPr>
        <w:keepNext/>
        <w:rPr>
          <w:ins w:id="471" w:author="Bambi C" w:date="2022-08-18T12:13:00Z"/>
        </w:rPr>
      </w:pPr>
      <w:ins w:id="472" w:author="Bambi C" w:date="2022-08-18T12:04:00Z">
        <w:r w:rsidRPr="00100547">
          <w:rPr>
            <w:noProof/>
          </w:rPr>
          <w:drawing>
            <wp:inline distT="0" distB="0" distL="0" distR="0" wp14:anchorId="693CE950" wp14:editId="6F92F1E5">
              <wp:extent cx="5486400" cy="3337560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375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383F75C" w14:textId="08C34940" w:rsidR="00B43797" w:rsidRDefault="003361AC">
      <w:pPr>
        <w:pStyle w:val="Caption"/>
        <w:pPrChange w:id="473" w:author="Bambi C" w:date="2022-08-18T12:13:00Z">
          <w:pPr/>
        </w:pPrChange>
      </w:pPr>
      <w:ins w:id="474" w:author="Bambi C" w:date="2022-08-18T12:13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475" w:author="Bambi C" w:date="2022-08-19T16:46:00Z">
        <w:r w:rsidR="00F1378E">
          <w:rPr>
            <w:noProof/>
          </w:rPr>
          <w:t>1</w:t>
        </w:r>
      </w:ins>
      <w:ins w:id="476" w:author="Bambi C" w:date="2022-08-18T12:13:00Z">
        <w:r>
          <w:fldChar w:fldCharType="end"/>
        </w:r>
        <w:r>
          <w:t xml:space="preserve">. </w:t>
        </w:r>
        <w:r w:rsidRPr="007B5189">
          <w:t>Screen capture of macOS version</w:t>
        </w:r>
      </w:ins>
      <w:del w:id="477" w:author="Bambi C" w:date="2022-08-18T12:13:00Z">
        <w:r w:rsidR="003E3FC7" w:rsidRPr="003E3FC7" w:rsidDel="003361AC">
          <w:delText>Figure . Screen capture of macOS version</w:delText>
        </w:r>
      </w:del>
      <w:del w:id="478" w:author="Bambi C" w:date="2022-08-18T08:29:00Z">
        <w:r w:rsidR="00556983" w:rsidRPr="00556983" w:rsidDel="0055556E">
          <w:rPr>
            <w:b w:val="0"/>
            <w:bCs w:val="0"/>
            <w:noProof/>
          </w:rPr>
          <w:drawing>
            <wp:inline distT="0" distB="0" distL="0" distR="0" wp14:anchorId="6915D17F" wp14:editId="2BD1107A">
              <wp:extent cx="5486400" cy="320040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9"/>
                      <a:srcRect b="4110"/>
                      <a:stretch/>
                    </pic:blipFill>
                    <pic:spPr bwMode="auto">
                      <a:xfrm>
                        <a:off x="0" y="0"/>
                        <a:ext cx="5486400" cy="32004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6F56FD5" w14:textId="6410CF3C" w:rsidR="001B519B" w:rsidRPr="00E0241F" w:rsidDel="0055556E" w:rsidRDefault="00B43797" w:rsidP="00451F5C">
      <w:pPr>
        <w:pStyle w:val="Caption"/>
        <w:rPr>
          <w:del w:id="479" w:author="Bambi C" w:date="2022-08-18T08:29:00Z"/>
        </w:rPr>
      </w:pPr>
      <w:bookmarkStart w:id="480" w:name="_Ref111372029"/>
      <w:bookmarkStart w:id="481" w:name="_Ref111372024"/>
      <w:del w:id="482" w:author="Bambi C" w:date="2022-08-18T08:29:00Z">
        <w:r w:rsidDel="0055556E">
          <w:delText xml:space="preserve">Figure </w:delText>
        </w:r>
        <w:r w:rsidDel="0055556E">
          <w:fldChar w:fldCharType="begin"/>
        </w:r>
        <w:r w:rsidDel="0055556E">
          <w:delInstrText xml:space="preserve"> SEQ Figure \* ARABIC </w:delInstrText>
        </w:r>
        <w:r w:rsidDel="0055556E">
          <w:fldChar w:fldCharType="separate"/>
        </w:r>
        <w:r w:rsidR="00A77FF4" w:rsidDel="0055556E">
          <w:rPr>
            <w:noProof/>
          </w:rPr>
          <w:delText>1</w:delText>
        </w:r>
        <w:r w:rsidDel="0055556E">
          <w:fldChar w:fldCharType="end"/>
        </w:r>
        <w:bookmarkEnd w:id="480"/>
        <w:r w:rsidDel="0055556E">
          <w:delText>. Screen capture of OS version</w:delText>
        </w:r>
        <w:bookmarkEnd w:id="481"/>
      </w:del>
    </w:p>
    <w:p w14:paraId="77E203C8" w14:textId="3A23D591" w:rsidR="00B572AC" w:rsidRPr="00B572AC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 xml:space="preserve">Table </w:t>
      </w:r>
      <w:r w:rsidR="00941E87" w:rsidRPr="002C103A">
        <w:t>o</w:t>
      </w:r>
      <w:r w:rsidR="00941E87" w:rsidRPr="002C103A">
        <w:t>f Contents</w:t>
      </w:r>
      <w:r w:rsidRPr="00EB462D">
        <w:fldChar w:fldCharType="end"/>
      </w:r>
      <w:r w:rsidRPr="00EB462D">
        <w:t>]</w:t>
      </w:r>
    </w:p>
    <w:p w14:paraId="3719990B" w14:textId="65C623CA" w:rsidR="0041059E" w:rsidRDefault="005B60D1" w:rsidP="000663EC">
      <w:pPr>
        <w:pStyle w:val="Heading2"/>
      </w:pPr>
      <w:bookmarkStart w:id="483" w:name="_Toc112269632"/>
      <w:r>
        <w:t>Console</w:t>
      </w:r>
      <w:bookmarkEnd w:id="483"/>
      <w:del w:id="484" w:author="Bambi C" w:date="2022-08-24T11:28:00Z">
        <w:r w:rsidDel="00065AF2">
          <w:delText xml:space="preserve"> application</w:delText>
        </w:r>
      </w:del>
    </w:p>
    <w:p w14:paraId="5FBEB6AE" w14:textId="54EADA24" w:rsidR="004D0014" w:rsidRPr="000663EC" w:rsidRDefault="004D0014" w:rsidP="0041059E">
      <w:pPr>
        <w:rPr>
          <w:b/>
          <w:bCs/>
        </w:rPr>
      </w:pPr>
      <w:r w:rsidRPr="000663EC">
        <w:rPr>
          <w:b/>
          <w:bCs/>
        </w:rPr>
        <w:t>Terminal version 2.12.7 (445)</w:t>
      </w:r>
    </w:p>
    <w:p w14:paraId="4320D0B8" w14:textId="5022DA4F" w:rsidR="00303FFD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2</w:t>
      </w:r>
      <w:r w:rsidR="00575EE2">
        <w:rPr>
          <w:i/>
          <w:iCs w:val="0"/>
        </w:rPr>
        <w:t>.</w:t>
      </w:r>
    </w:p>
    <w:p w14:paraId="5AF0ACEA" w14:textId="78A189AC" w:rsid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</w:t>
      </w:r>
      <w:r w:rsidR="00941E87" w:rsidRPr="002C103A">
        <w:t>l</w:t>
      </w:r>
      <w:r w:rsidR="00941E87" w:rsidRPr="002C103A">
        <w:t>e of Contents</w:t>
      </w:r>
      <w:r w:rsidRPr="00EB462D">
        <w:fldChar w:fldCharType="end"/>
      </w:r>
      <w:r w:rsidRPr="00EB462D">
        <w:t>]</w:t>
      </w:r>
    </w:p>
    <w:p w14:paraId="57327022" w14:textId="77777777" w:rsidR="002F392E" w:rsidRPr="00DF37E3" w:rsidRDefault="002F392E" w:rsidP="000663EC">
      <w:pPr>
        <w:jc w:val="right"/>
      </w:pPr>
    </w:p>
    <w:p w14:paraId="6ED38D6D" w14:textId="573F13FF" w:rsidR="00494783" w:rsidRDefault="00057C0A" w:rsidP="00494783">
      <w:pPr>
        <w:pStyle w:val="Heading2"/>
      </w:pPr>
      <w:bookmarkStart w:id="485" w:name="_Toc112269633"/>
      <w:r>
        <w:t>Shell</w:t>
      </w:r>
      <w:bookmarkEnd w:id="485"/>
    </w:p>
    <w:p w14:paraId="547608D4" w14:textId="631EDE00" w:rsidR="006500AD" w:rsidRPr="000663EC" w:rsidRDefault="006500AD" w:rsidP="006500AD">
      <w:pPr>
        <w:rPr>
          <w:b/>
          <w:bCs/>
        </w:rPr>
      </w:pPr>
      <w:r w:rsidRPr="000663EC">
        <w:rPr>
          <w:b/>
          <w:bCs/>
        </w:rPr>
        <w:lastRenderedPageBreak/>
        <w:t>zsh</w:t>
      </w:r>
      <w:r w:rsidR="00A5031A" w:rsidRPr="000663EC">
        <w:rPr>
          <w:b/>
          <w:bCs/>
        </w:rPr>
        <w:t xml:space="preserve"> version 5.9</w:t>
      </w:r>
    </w:p>
    <w:p w14:paraId="5B47F781" w14:textId="314BE3C4" w:rsidR="00644905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3</w:t>
      </w:r>
      <w:r w:rsidR="00575EE2">
        <w:rPr>
          <w:i/>
          <w:iCs w:val="0"/>
        </w:rPr>
        <w:t>.</w:t>
      </w:r>
    </w:p>
    <w:p w14:paraId="5C15A4CC" w14:textId="6C802456" w:rsidR="00DF37E3" w:rsidRP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2053FDE3" w14:textId="0F371D70" w:rsidR="00057C0A" w:rsidRDefault="00057C0A" w:rsidP="000663EC">
      <w:pPr>
        <w:pStyle w:val="Heading2"/>
      </w:pPr>
      <w:bookmarkStart w:id="486" w:name="_Toc112269634"/>
      <w:r>
        <w:t>Python</w:t>
      </w:r>
      <w:bookmarkEnd w:id="486"/>
    </w:p>
    <w:p w14:paraId="1B952D36" w14:textId="73E00450" w:rsidR="00494783" w:rsidRDefault="00B030EE" w:rsidP="00494783">
      <w:r>
        <w:rPr>
          <w:b/>
          <w:bCs/>
        </w:rPr>
        <w:t>P</w:t>
      </w:r>
      <w:r w:rsidR="00494783" w:rsidRPr="00EB462D">
        <w:rPr>
          <w:b/>
          <w:bCs/>
        </w:rPr>
        <w:t>ython version 3.10.5</w:t>
      </w:r>
    </w:p>
    <w:p w14:paraId="478D3D04" w14:textId="02EA5206" w:rsidR="0094020B" w:rsidRPr="007723CA" w:rsidRDefault="007723CA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4</w:t>
      </w:r>
      <w:r w:rsidR="00575EE2">
        <w:rPr>
          <w:i/>
          <w:iCs w:val="0"/>
        </w:rPr>
        <w:t>.</w:t>
      </w:r>
    </w:p>
    <w:p w14:paraId="3B96C9C4" w14:textId="7785DCC3" w:rsidR="00B73CD3" w:rsidRDefault="00DF37E3" w:rsidP="0065362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2FFE1A0" w14:textId="06FE102E" w:rsidR="00057C0A" w:rsidRDefault="00057C0A" w:rsidP="00057C0A">
      <w:pPr>
        <w:pStyle w:val="Heading2"/>
      </w:pPr>
      <w:bookmarkStart w:id="487" w:name="_Toc112269635"/>
      <w:r>
        <w:t>Integrated Development Environment (IDE)</w:t>
      </w:r>
      <w:bookmarkEnd w:id="487"/>
    </w:p>
    <w:p w14:paraId="252D2582" w14:textId="04B6F78D" w:rsidR="00505F50" w:rsidDel="0055556E" w:rsidRDefault="00505F50" w:rsidP="00505F50">
      <w:pPr>
        <w:rPr>
          <w:del w:id="488" w:author="Bambi C" w:date="2022-08-18T08:30:00Z"/>
        </w:rPr>
      </w:pPr>
      <w:r>
        <w:t xml:space="preserve">Per instruction of Randal Root, using PyCharm </w:t>
      </w:r>
      <w:r w:rsidRPr="00965237">
        <w:t xml:space="preserve">Community Edition </w:t>
      </w:r>
      <w:r>
        <w:t>(CE) as default IDE for Module03. “Step 5.2 Create a new Project n PyCharm” (</w:t>
      </w:r>
      <w:r w:rsidRPr="000712D9">
        <w:t>Randall, R. _</w:t>
      </w:r>
      <w:r w:rsidRPr="00F24278">
        <w:t xml:space="preserve"> Assignment03_instructions</w:t>
      </w:r>
      <w:r w:rsidRPr="000712D9">
        <w:t>.docx, Self-published</w:t>
      </w:r>
      <w:r>
        <w:t>,</w:t>
      </w:r>
      <w:r w:rsidRPr="000712D9">
        <w:t xml:space="preserve"> 2019</w:t>
      </w:r>
      <w:r>
        <w:t>).</w:t>
      </w:r>
    </w:p>
    <w:p w14:paraId="5004AC84" w14:textId="0B753BE4" w:rsidR="00505F50" w:rsidDel="0055556E" w:rsidRDefault="00505F50" w:rsidP="00505F50">
      <w:pPr>
        <w:rPr>
          <w:del w:id="489" w:author="Bambi C" w:date="2022-08-18T08:29:00Z"/>
        </w:rPr>
      </w:pPr>
      <w:del w:id="490" w:author="Bambi C" w:date="2022-08-18T08:29:00Z">
        <w:r w:rsidDel="0055556E">
          <w:delText>Download and install PyCharm CE for macOS from JetBrains:</w:delText>
        </w:r>
      </w:del>
    </w:p>
    <w:p w14:paraId="5E5B17F2" w14:textId="07F8508E" w:rsidR="00505F50" w:rsidDel="0055556E" w:rsidRDefault="00505F50" w:rsidP="00505F50">
      <w:pPr>
        <w:rPr>
          <w:del w:id="491" w:author="Bambi C" w:date="2022-08-18T08:29:00Z"/>
        </w:rPr>
      </w:pPr>
      <w:del w:id="492" w:author="Bambi C" w:date="2022-08-18T08:29:00Z">
        <w:r w:rsidDel="0055556E">
          <w:fldChar w:fldCharType="begin"/>
        </w:r>
        <w:r w:rsidDel="0055556E">
          <w:delInstrText xml:space="preserve"> HYPERLINK "</w:delInstrText>
        </w:r>
        <w:r w:rsidRPr="00827462" w:rsidDel="0055556E">
          <w:delInstrText>https://www.jetbrains.com/pycharm/download/#section=mac</w:delInstrText>
        </w:r>
        <w:r w:rsidDel="0055556E">
          <w:delInstrText xml:space="preserve">" </w:delInstrText>
        </w:r>
        <w:r w:rsidDel="0055556E">
          <w:fldChar w:fldCharType="separate"/>
        </w:r>
        <w:r w:rsidRPr="007C1D6A" w:rsidDel="0055556E">
          <w:rPr>
            <w:rStyle w:val="Hyperlink"/>
          </w:rPr>
          <w:delText>https://www.jetbrains.com/pycharm/download/#section=mac</w:delText>
        </w:r>
        <w:r w:rsidDel="0055556E">
          <w:fldChar w:fldCharType="end"/>
        </w:r>
        <w:r w:rsidDel="0055556E">
          <w:delText xml:space="preserve"> </w:delText>
        </w:r>
      </w:del>
    </w:p>
    <w:p w14:paraId="67B29081" w14:textId="4565A55B" w:rsidR="00505F50" w:rsidDel="0055556E" w:rsidRDefault="00505F50" w:rsidP="00505F50">
      <w:pPr>
        <w:rPr>
          <w:del w:id="493" w:author="Bambi C" w:date="2022-08-18T08:29:00Z"/>
        </w:rPr>
      </w:pPr>
      <w:del w:id="494" w:author="Bambi C" w:date="2022-08-18T08:29:00Z">
        <w:r w:rsidDel="0055556E">
          <w:delText>Open PyCharm</w:delText>
        </w:r>
      </w:del>
    </w:p>
    <w:p w14:paraId="485E8CCA" w14:textId="46D6376F" w:rsidR="00505F50" w:rsidDel="0055556E" w:rsidRDefault="00505F50" w:rsidP="00505F50">
      <w:pPr>
        <w:rPr>
          <w:del w:id="495" w:author="Bambi C" w:date="2022-08-18T08:29:00Z"/>
        </w:rPr>
      </w:pPr>
      <w:del w:id="496" w:author="Bambi C" w:date="2022-08-18T08:29:00Z">
        <w:r w:rsidDel="0055556E">
          <w:delText>From the PyCharm</w:delText>
        </w:r>
        <w:r w:rsidRPr="00EB462D" w:rsidDel="0055556E">
          <w:delText xml:space="preserve"> menu</w:delText>
        </w:r>
        <w:r w:rsidDel="0055556E">
          <w:delText xml:space="preserve">, top left corner of </w:delText>
        </w:r>
        <w:r w:rsidRPr="00EB462D" w:rsidDel="0055556E">
          <w:delText>screen</w:delText>
        </w:r>
        <w:r w:rsidDel="0055556E">
          <w:delText xml:space="preserve">: </w:delText>
        </w:r>
      </w:del>
    </w:p>
    <w:p w14:paraId="6E4BF8BF" w14:textId="1873AEDC" w:rsidR="00505F50" w:rsidRDefault="00505F50" w:rsidP="00505F50">
      <w:del w:id="497" w:author="Bambi C" w:date="2022-08-18T08:29:00Z">
        <w:r w:rsidDel="0055556E">
          <w:delText>PyCharm &gt; About PyCharm</w:delText>
        </w:r>
      </w:del>
    </w:p>
    <w:p w14:paraId="63FB2344" w14:textId="4B1D0F3E" w:rsidR="003C1C56" w:rsidRDefault="003C1C56" w:rsidP="003C1C56">
      <w:pPr>
        <w:rPr>
          <w:ins w:id="498" w:author="Bambi C" w:date="2022-08-18T12:23:00Z"/>
          <w:b/>
          <w:bCs/>
        </w:rPr>
      </w:pPr>
      <w:ins w:id="499" w:author="Bambi C" w:date="2022-08-18T12:20:00Z">
        <w:r>
          <w:rPr>
            <w:b/>
            <w:bCs/>
          </w:rPr>
          <w:t>PyCharm</w:t>
        </w:r>
        <w:r w:rsidRPr="003A238F">
          <w:rPr>
            <w:b/>
            <w:bCs/>
          </w:rPr>
          <w:t xml:space="preserve"> version </w:t>
        </w:r>
        <w:r>
          <w:rPr>
            <w:b/>
            <w:bCs/>
          </w:rPr>
          <w:t>2022.1.4 (Community Edition)</w:t>
        </w:r>
      </w:ins>
    </w:p>
    <w:p w14:paraId="63B25B85" w14:textId="6254792D" w:rsidR="001F7505" w:rsidRPr="001F7505" w:rsidRDefault="001F7505">
      <w:pPr>
        <w:keepNext/>
        <w:rPr>
          <w:ins w:id="500" w:author="Bambi C" w:date="2022-08-18T12:20:00Z"/>
          <w:i/>
          <w:iCs w:val="0"/>
          <w:rPrChange w:id="501" w:author="Bambi C" w:date="2022-08-18T12:23:00Z">
            <w:rPr>
              <w:ins w:id="502" w:author="Bambi C" w:date="2022-08-18T12:20:00Z"/>
            </w:rPr>
          </w:rPrChange>
        </w:rPr>
        <w:pPrChange w:id="503" w:author="Bambi C" w:date="2022-08-18T12:23:00Z">
          <w:pPr/>
        </w:pPrChange>
      </w:pPr>
      <w:ins w:id="504" w:author="Bambi C" w:date="2022-08-18T12:23:00Z">
        <w:r w:rsidRPr="00687DC6">
          <w:rPr>
            <w:i/>
            <w:iCs w:val="0"/>
          </w:rPr>
          <w:t>For more information, refer to A0</w:t>
        </w:r>
        <w:r>
          <w:rPr>
            <w:i/>
            <w:iCs w:val="0"/>
          </w:rPr>
          <w:t>6</w:t>
        </w:r>
        <w:r w:rsidRPr="00687DC6">
          <w:rPr>
            <w:i/>
            <w:iCs w:val="0"/>
          </w:rPr>
          <w:t>-RSar.docx – Section 3.</w:t>
        </w:r>
        <w:r>
          <w:rPr>
            <w:i/>
            <w:iCs w:val="0"/>
          </w:rPr>
          <w:t>5.</w:t>
        </w:r>
      </w:ins>
    </w:p>
    <w:p w14:paraId="22C9CD9C" w14:textId="48AF7ABD" w:rsidR="0055556E" w:rsidDel="003C1C56" w:rsidRDefault="00505F50" w:rsidP="00505F50">
      <w:pPr>
        <w:rPr>
          <w:del w:id="505" w:author="Bambi C" w:date="2022-08-18T12:20:00Z"/>
        </w:rPr>
      </w:pPr>
      <w:del w:id="506" w:author="Bambi C" w:date="2022-08-18T12:20:00Z">
        <w:r w:rsidDel="003C1C56">
          <w:rPr>
            <w:b/>
            <w:bCs/>
          </w:rPr>
          <w:delText>PyCharm</w:delText>
        </w:r>
        <w:r w:rsidRPr="003A238F" w:rsidDel="003C1C56">
          <w:rPr>
            <w:b/>
            <w:bCs/>
          </w:rPr>
          <w:delText xml:space="preserve"> version </w:delText>
        </w:r>
        <w:r w:rsidDel="003C1C56">
          <w:rPr>
            <w:b/>
            <w:bCs/>
          </w:rPr>
          <w:delText>2022.1.</w:delText>
        </w:r>
        <w:r w:rsidR="00655001" w:rsidDel="003C1C56">
          <w:rPr>
            <w:b/>
            <w:bCs/>
          </w:rPr>
          <w:delText>4</w:delText>
        </w:r>
        <w:r w:rsidDel="003C1C56">
          <w:rPr>
            <w:b/>
            <w:bCs/>
          </w:rPr>
          <w:delText xml:space="preserve"> (Community Edition)</w:delText>
        </w:r>
      </w:del>
      <w:del w:id="507" w:author="Bambi C" w:date="2022-08-18T08:30:00Z">
        <w:r w:rsidRPr="00E0241F" w:rsidDel="0055556E">
          <w:delText xml:space="preserve"> (</w:delText>
        </w:r>
        <w:r w:rsidRPr="00F52218" w:rsidDel="0055556E">
          <w:fldChar w:fldCharType="begin"/>
        </w:r>
        <w:r w:rsidRPr="00F52218" w:rsidDel="0055556E">
          <w:delInstrText xml:space="preserve"> REF _Ref109673447 \h </w:delInstrText>
        </w:r>
        <w:r w:rsidRPr="00E0241F" w:rsidDel="0055556E">
          <w:delInstrText xml:space="preserve"> \* MERGEFORMAT </w:delInstrText>
        </w:r>
        <w:r w:rsidRPr="00F52218" w:rsidDel="0055556E">
          <w:fldChar w:fldCharType="separate"/>
        </w:r>
        <w:r w:rsidR="00717F94" w:rsidDel="0055556E">
          <w:delText xml:space="preserve">Figure </w:delText>
        </w:r>
        <w:r w:rsidR="00717F94" w:rsidDel="0055556E">
          <w:rPr>
            <w:noProof/>
          </w:rPr>
          <w:delText>2</w:delText>
        </w:r>
        <w:r w:rsidRPr="00F52218" w:rsidDel="0055556E">
          <w:fldChar w:fldCharType="end"/>
        </w:r>
        <w:r w:rsidRPr="00E0241F" w:rsidDel="0055556E">
          <w:delText>)</w:delText>
        </w:r>
      </w:del>
    </w:p>
    <w:p w14:paraId="5D693B4F" w14:textId="244D7EFA" w:rsidR="00505F50" w:rsidDel="0055556E" w:rsidRDefault="00655001" w:rsidP="00505F50">
      <w:pPr>
        <w:keepNext/>
        <w:rPr>
          <w:del w:id="508" w:author="Bambi C" w:date="2022-08-18T08:30:00Z"/>
        </w:rPr>
      </w:pPr>
      <w:del w:id="509" w:author="Bambi C" w:date="2022-08-18T08:30:00Z">
        <w:r w:rsidRPr="00655001" w:rsidDel="0055556E">
          <w:rPr>
            <w:noProof/>
          </w:rPr>
          <w:drawing>
            <wp:inline distT="0" distB="0" distL="0" distR="0" wp14:anchorId="75BAD19D" wp14:editId="182AD8FD">
              <wp:extent cx="5486400" cy="3648456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6484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91534F8" w14:textId="5FC7D3DA" w:rsidR="00505F50" w:rsidRPr="005E4DC6" w:rsidDel="0055556E" w:rsidRDefault="00505F50" w:rsidP="00505F50">
      <w:pPr>
        <w:pStyle w:val="Caption"/>
        <w:rPr>
          <w:del w:id="510" w:author="Bambi C" w:date="2022-08-18T08:30:00Z"/>
        </w:rPr>
      </w:pPr>
      <w:bookmarkStart w:id="511" w:name="_Ref109673447"/>
      <w:del w:id="512" w:author="Bambi C" w:date="2022-08-18T08:30:00Z">
        <w:r w:rsidDel="0055556E">
          <w:delText xml:space="preserve">Figure </w:delText>
        </w:r>
        <w:r w:rsidDel="0055556E">
          <w:fldChar w:fldCharType="begin"/>
        </w:r>
        <w:r w:rsidDel="0055556E">
          <w:delInstrText xml:space="preserve"> SEQ Figure \* ARABIC </w:delInstrText>
        </w:r>
        <w:r w:rsidDel="0055556E">
          <w:fldChar w:fldCharType="separate"/>
        </w:r>
        <w:r w:rsidR="00A77FF4" w:rsidDel="0055556E">
          <w:rPr>
            <w:noProof/>
          </w:rPr>
          <w:delText>2</w:delText>
        </w:r>
        <w:r w:rsidDel="0055556E">
          <w:fldChar w:fldCharType="end"/>
        </w:r>
        <w:bookmarkEnd w:id="511"/>
        <w:r w:rsidDel="0055556E">
          <w:delText>. Screen capture of PyCharm version</w:delText>
        </w:r>
      </w:del>
    </w:p>
    <w:p w14:paraId="2D97393D" w14:textId="29B9555E" w:rsidR="00B73CD3" w:rsidRPr="00B73CD3" w:rsidRDefault="00B73CD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06A2E24" w14:textId="0B706FA3" w:rsidR="00B66B2A" w:rsidRDefault="00B66B2A" w:rsidP="000663EC">
      <w:pPr>
        <w:pStyle w:val="Heading2"/>
      </w:pPr>
      <w:bookmarkStart w:id="513" w:name="_Ref108280691"/>
      <w:bookmarkStart w:id="514" w:name="_Ref108280814"/>
      <w:bookmarkStart w:id="515" w:name="_Ref108280823"/>
      <w:bookmarkStart w:id="516" w:name="_Toc112269636"/>
      <w:r>
        <w:t>Directory / File path</w:t>
      </w:r>
      <w:bookmarkEnd w:id="513"/>
      <w:bookmarkEnd w:id="514"/>
      <w:bookmarkEnd w:id="515"/>
      <w:bookmarkEnd w:id="516"/>
    </w:p>
    <w:p w14:paraId="73D5BE4D" w14:textId="7BDA3F7A" w:rsidR="00B66B2A" w:rsidRPr="009E33F3" w:rsidRDefault="00E63666" w:rsidP="00B66B2A">
      <w:r w:rsidRPr="009E33F3">
        <w:t>Open Terminal</w:t>
      </w:r>
    </w:p>
    <w:p w14:paraId="7E7ADE0E" w14:textId="1EBD0884" w:rsidR="00036A0D" w:rsidRPr="009E33F3" w:rsidRDefault="009F232D" w:rsidP="00B66B2A">
      <w:r w:rsidRPr="009E33F3">
        <w:t xml:space="preserve">Navigate to </w:t>
      </w:r>
      <w:r w:rsidR="005F4879" w:rsidRPr="009E33F3">
        <w:t>Assignment0</w:t>
      </w:r>
      <w:ins w:id="517" w:author="Bambi C" w:date="2022-08-18T08:34:00Z">
        <w:r w:rsidR="0086240E">
          <w:t>7</w:t>
        </w:r>
      </w:ins>
      <w:del w:id="518" w:author="Bambi C" w:date="2022-08-18T08:34:00Z">
        <w:r w:rsidR="00461E4C" w:rsidDel="0086240E">
          <w:delText>5</w:delText>
        </w:r>
      </w:del>
      <w:r w:rsidR="005F4879" w:rsidRPr="009E33F3">
        <w:t xml:space="preserve"> working folder.</w:t>
      </w:r>
      <w:del w:id="519" w:author="Bambi C" w:date="2022-08-18T12:14:00Z">
        <w:r w:rsidR="005F4879" w:rsidRPr="009E33F3" w:rsidDel="003A267E">
          <w:delText xml:space="preserve"> </w:delText>
        </w:r>
      </w:del>
    </w:p>
    <w:p w14:paraId="0436D776" w14:textId="3FB89415" w:rsidR="00036A0D" w:rsidRPr="009A09FD" w:rsidRDefault="00036A0D" w:rsidP="00036A0D">
      <w:r w:rsidRPr="009E33F3">
        <w:t>Enter the following command</w:t>
      </w:r>
      <w:r w:rsidR="005E4C70">
        <w:t xml:space="preserve"> (</w:t>
      </w:r>
      <w:r w:rsidR="00EE2244">
        <w:t xml:space="preserve">see </w:t>
      </w:r>
      <w:r w:rsidR="001C0786" w:rsidRPr="00F52218">
        <w:fldChar w:fldCharType="begin"/>
      </w:r>
      <w:r w:rsidR="001C0786" w:rsidRPr="00F52218">
        <w:instrText xml:space="preserve"> REF _Ref109673086 \h </w:instrText>
      </w:r>
      <w:r w:rsidR="00362B3E" w:rsidRPr="009E33F3">
        <w:instrText xml:space="preserve"> \* MERGEFORMAT </w:instrText>
      </w:r>
      <w:r w:rsidR="001C0786" w:rsidRPr="00F52218">
        <w:fldChar w:fldCharType="separate"/>
      </w:r>
      <w:ins w:id="520" w:author="Bambi C" w:date="2022-08-18T12:13:00Z">
        <w:r w:rsidR="003A267E" w:rsidRPr="009A09FD">
          <w:t xml:space="preserve">Figure </w:t>
        </w:r>
        <w:r w:rsidR="003A267E">
          <w:rPr>
            <w:noProof/>
          </w:rPr>
          <w:t>2</w:t>
        </w:r>
      </w:ins>
      <w:del w:id="521" w:author="Bambi C" w:date="2022-08-18T12:13:00Z">
        <w:r w:rsidR="007E2C5E" w:rsidRPr="009A09FD" w:rsidDel="003A267E">
          <w:delText xml:space="preserve">Figure </w:delText>
        </w:r>
        <w:r w:rsidR="007E2C5E" w:rsidDel="003A267E">
          <w:rPr>
            <w:noProof/>
          </w:rPr>
          <w:delText>1</w:delText>
        </w:r>
      </w:del>
      <w:del w:id="522" w:author="Bambi C" w:date="2022-08-18T08:56:00Z">
        <w:r w:rsidR="003D6EC8" w:rsidRPr="009A09FD" w:rsidDel="007E2C5E">
          <w:delText xml:space="preserve">Figure </w:delText>
        </w:r>
        <w:r w:rsidR="003D6EC8" w:rsidDel="007E2C5E">
          <w:rPr>
            <w:noProof/>
          </w:rPr>
          <w:delText>3</w:delText>
        </w:r>
        <w:r w:rsidR="00053F74" w:rsidRPr="009A09FD" w:rsidDel="003D6EC8">
          <w:delText xml:space="preserve">Figure </w:delText>
        </w:r>
        <w:r w:rsidR="00053F74" w:rsidDel="003D6EC8">
          <w:rPr>
            <w:noProof/>
          </w:rPr>
          <w:delText>3</w:delText>
        </w:r>
      </w:del>
      <w:r w:rsidR="001C0786" w:rsidRPr="00F52218">
        <w:fldChar w:fldCharType="end"/>
      </w:r>
      <w:r w:rsidR="005E4C70" w:rsidRPr="00F52218">
        <w:t>)</w:t>
      </w:r>
      <w:r w:rsidRPr="009E33F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  <w:tblPrChange w:id="523" w:author="Bambi C" w:date="2022-08-24T13:19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524">
          <w:tblGrid>
            <w:gridCol w:w="8928"/>
          </w:tblGrid>
        </w:tblGridChange>
      </w:tblGrid>
      <w:tr w:rsidR="00036A0D" w:rsidRPr="009A09FD" w14:paraId="42D2D9DD" w14:textId="77777777" w:rsidTr="000C68AE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525" w:author="Bambi C" w:date="2022-08-24T13:19:00Z">
              <w:tcPr>
                <w:tcW w:w="8928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7B35322D" w14:textId="1D835CE1" w:rsidR="00036A0D" w:rsidRPr="009E33F3" w:rsidRDefault="00DD7D7F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cd documents/_pythonclass/</w:t>
            </w:r>
            <w:r w:rsidR="00053F74" w:rsidRPr="009E33F3">
              <w:rPr>
                <w:rFonts w:ascii="Consolas" w:hAnsi="Consolas" w:cs="Consolas"/>
                <w:iCs w:val="0"/>
                <w:color w:val="000000" w:themeColor="text1"/>
              </w:rPr>
              <w:t>module0</w:t>
            </w:r>
            <w:ins w:id="526" w:author="Bambi C" w:date="2022-08-18T12:13:00Z">
              <w:r w:rsidR="003A267E">
                <w:rPr>
                  <w:rFonts w:ascii="Consolas" w:hAnsi="Consolas" w:cs="Consolas"/>
                  <w:iCs w:val="0"/>
                  <w:color w:val="000000" w:themeColor="text1"/>
                </w:rPr>
                <w:t>7</w:t>
              </w:r>
            </w:ins>
            <w:del w:id="527" w:author="Bambi C" w:date="2022-08-18T12:13:00Z">
              <w:r w:rsidR="00053F74" w:rsidDel="003A267E">
                <w:rPr>
                  <w:rFonts w:ascii="Consolas" w:hAnsi="Consolas" w:cs="Consolas"/>
                  <w:iCs w:val="0"/>
                  <w:color w:val="000000" w:themeColor="text1"/>
                </w:rPr>
                <w:delText>6</w:delText>
              </w:r>
            </w:del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</w:t>
            </w:r>
            <w:r w:rsidR="00053F74" w:rsidRPr="009E33F3">
              <w:rPr>
                <w:rFonts w:ascii="Consolas" w:hAnsi="Consolas" w:cs="Consolas"/>
                <w:iCs w:val="0"/>
                <w:color w:val="000000" w:themeColor="text1"/>
              </w:rPr>
              <w:t>a0</w:t>
            </w:r>
            <w:ins w:id="528" w:author="Bambi C" w:date="2022-08-18T08:32:00Z">
              <w:r w:rsidR="00BE4CF6">
                <w:rPr>
                  <w:rFonts w:ascii="Consolas" w:hAnsi="Consolas" w:cs="Consolas"/>
                  <w:iCs w:val="0"/>
                  <w:color w:val="000000" w:themeColor="text1"/>
                </w:rPr>
                <w:t>7</w:t>
              </w:r>
            </w:ins>
            <w:del w:id="529" w:author="Bambi C" w:date="2022-08-18T08:32:00Z">
              <w:r w:rsidR="00053F74" w:rsidDel="00BE4CF6">
                <w:rPr>
                  <w:rFonts w:ascii="Consolas" w:hAnsi="Consolas" w:cs="Consolas"/>
                  <w:iCs w:val="0"/>
                  <w:color w:val="000000" w:themeColor="text1"/>
                </w:rPr>
                <w:delText>6</w:delText>
              </w:r>
            </w:del>
            <w:r w:rsidR="00053F74" w:rsidRPr="009E33F3">
              <w:rPr>
                <w:rFonts w:ascii="Consolas" w:hAnsi="Consolas" w:cs="Consolas"/>
                <w:iCs w:val="0"/>
                <w:color w:val="000000" w:themeColor="text1"/>
              </w:rPr>
              <w:t>rsarabia</w:t>
            </w:r>
          </w:p>
        </w:tc>
      </w:tr>
    </w:tbl>
    <w:p w14:paraId="3D19BEA4" w14:textId="5AD6E2CF" w:rsidR="00760DD7" w:rsidRPr="009A09FD" w:rsidRDefault="00DD7D7F" w:rsidP="000663EC">
      <w:pPr>
        <w:pStyle w:val="Caption"/>
      </w:pPr>
      <w:bookmarkStart w:id="530" w:name="_Ref109673086"/>
      <w:r w:rsidRPr="009A09FD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31" w:author="Bambi C" w:date="2022-08-18T12:13:00Z">
        <w:r w:rsidR="003361AC">
          <w:rPr>
            <w:noProof/>
          </w:rPr>
          <w:t>2</w:t>
        </w:r>
      </w:ins>
      <w:del w:id="532" w:author="Bambi C" w:date="2022-08-18T08:56:00Z">
        <w:r w:rsidR="00A77FF4" w:rsidDel="003D6EC8">
          <w:rPr>
            <w:noProof/>
          </w:rPr>
          <w:delText>3</w:delText>
        </w:r>
      </w:del>
      <w:r w:rsidR="00DE6474">
        <w:rPr>
          <w:noProof/>
        </w:rPr>
        <w:fldChar w:fldCharType="end"/>
      </w:r>
      <w:bookmarkEnd w:id="530"/>
      <w:r w:rsidR="004B79D9">
        <w:t xml:space="preserve">. </w:t>
      </w:r>
      <w:r w:rsidRPr="009A09FD">
        <w:t xml:space="preserve">Command in Terminal for navigating to </w:t>
      </w:r>
      <w:r w:rsidR="00CC74EC" w:rsidRPr="009A09FD">
        <w:t>assignment</w:t>
      </w:r>
      <w:r w:rsidRPr="009A09FD">
        <w:t xml:space="preserve"> directory</w:t>
      </w:r>
    </w:p>
    <w:p w14:paraId="7EC22872" w14:textId="5BB6DB99" w:rsidR="00170FF0" w:rsidRPr="009E33F3" w:rsidRDefault="005F4879" w:rsidP="00B66B2A">
      <w:r w:rsidRPr="009E33F3">
        <w:t xml:space="preserve">This folder </w:t>
      </w:r>
      <w:r w:rsidR="003B24EB">
        <w:t xml:space="preserve">and its contents </w:t>
      </w:r>
      <w:r w:rsidR="00C510B0" w:rsidRPr="009E33F3">
        <w:t xml:space="preserve">will be compressed into .zip file and submitted </w:t>
      </w:r>
      <w:r w:rsidR="00053F74">
        <w:t>for</w:t>
      </w:r>
      <w:r w:rsidR="00053F74" w:rsidRPr="009E33F3">
        <w:t xml:space="preserve"> </w:t>
      </w:r>
      <w:r w:rsidR="00C510B0" w:rsidRPr="009E33F3">
        <w:t>Assignment0</w:t>
      </w:r>
      <w:r w:rsidR="00053F74">
        <w:t>6</w:t>
      </w:r>
      <w:r w:rsidR="00C510B0" w:rsidRPr="009E33F3">
        <w:t>.</w:t>
      </w:r>
    </w:p>
    <w:p w14:paraId="0A76D119" w14:textId="09D8691D" w:rsidR="00E63666" w:rsidRPr="009E33F3" w:rsidRDefault="00E63666" w:rsidP="00E63666">
      <w:r w:rsidRPr="009E33F3">
        <w:t>Enter the following command</w:t>
      </w:r>
      <w:r w:rsidR="002462EA">
        <w:t xml:space="preserve"> in Terminal to return the directory path</w:t>
      </w:r>
      <w:r w:rsidR="00EE2244">
        <w:t xml:space="preserve"> </w:t>
      </w:r>
      <w:r w:rsidR="00EE2244" w:rsidRPr="00F52218">
        <w:t>(</w:t>
      </w:r>
      <w:r w:rsidR="00D40210" w:rsidRPr="00F52218">
        <w:fldChar w:fldCharType="begin"/>
      </w:r>
      <w:r w:rsidR="00D40210" w:rsidRPr="00F52218">
        <w:instrText xml:space="preserve"> REF _Ref109673235 \h </w:instrText>
      </w:r>
      <w:r w:rsidR="00362B3E" w:rsidRPr="009E33F3">
        <w:instrText xml:space="preserve"> \* MERGEFORMAT </w:instrText>
      </w:r>
      <w:r w:rsidR="00D40210" w:rsidRPr="00F52218">
        <w:fldChar w:fldCharType="separate"/>
      </w:r>
      <w:ins w:id="533" w:author="Bambi C" w:date="2022-08-18T12:14:00Z">
        <w:r w:rsidR="007A6180" w:rsidRPr="009A09FD">
          <w:t xml:space="preserve">Figure </w:t>
        </w:r>
        <w:r w:rsidR="007A6180">
          <w:rPr>
            <w:noProof/>
          </w:rPr>
          <w:t>3</w:t>
        </w:r>
      </w:ins>
      <w:del w:id="534" w:author="Bambi C" w:date="2022-08-18T08:56:00Z">
        <w:r w:rsidR="00053F74" w:rsidRPr="009A09FD" w:rsidDel="007E2C5E">
          <w:delText xml:space="preserve">Figure </w:delText>
        </w:r>
        <w:r w:rsidR="00053F74" w:rsidDel="007E2C5E">
          <w:rPr>
            <w:noProof/>
          </w:rPr>
          <w:delText>4</w:delText>
        </w:r>
      </w:del>
      <w:r w:rsidR="00D40210" w:rsidRPr="00F52218">
        <w:fldChar w:fldCharType="end"/>
      </w:r>
      <w:r w:rsidR="00EE2244" w:rsidRPr="00F52218">
        <w:t>)</w:t>
      </w:r>
      <w:r w:rsidRPr="009E33F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  <w:tblPrChange w:id="535" w:author="Bambi C" w:date="2022-08-24T13:19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536">
          <w:tblGrid>
            <w:gridCol w:w="8928"/>
          </w:tblGrid>
        </w:tblGridChange>
      </w:tblGrid>
      <w:tr w:rsidR="009A09FD" w:rsidRPr="009A09FD" w14:paraId="40904342" w14:textId="77777777" w:rsidTr="000C68AE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537" w:author="Bambi C" w:date="2022-08-24T13:19:00Z">
              <w:tcPr>
                <w:tcW w:w="8928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0B4065DB" w14:textId="77CEA18C" w:rsidR="00E63666" w:rsidRPr="009E33F3" w:rsidRDefault="00170FF0" w:rsidP="00EB462D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pwd</w:t>
            </w:r>
          </w:p>
        </w:tc>
      </w:tr>
    </w:tbl>
    <w:p w14:paraId="7971221D" w14:textId="5C5AE224" w:rsidR="00E63666" w:rsidRDefault="00E63666" w:rsidP="00E63666">
      <w:pPr>
        <w:pStyle w:val="Caption"/>
      </w:pPr>
      <w:bookmarkStart w:id="538" w:name="_Ref109673235"/>
      <w:r w:rsidRPr="009A09FD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39" w:author="Bambi C" w:date="2022-08-18T12:14:00Z">
        <w:r w:rsidR="007A6180">
          <w:rPr>
            <w:noProof/>
          </w:rPr>
          <w:t>3</w:t>
        </w:r>
      </w:ins>
      <w:del w:id="540" w:author="Bambi C" w:date="2022-08-18T08:56:00Z">
        <w:r w:rsidR="00A77FF4" w:rsidDel="007E2C5E">
          <w:rPr>
            <w:noProof/>
          </w:rPr>
          <w:delText>4</w:delText>
        </w:r>
      </w:del>
      <w:r w:rsidR="00DE6474">
        <w:rPr>
          <w:noProof/>
        </w:rPr>
        <w:fldChar w:fldCharType="end"/>
      </w:r>
      <w:bookmarkEnd w:id="538"/>
      <w:r w:rsidRPr="009A09FD">
        <w:t>. Command in Terminal</w:t>
      </w:r>
      <w:r w:rsidR="00F00C4D">
        <w:t xml:space="preserve"> </w:t>
      </w:r>
      <w:r w:rsidR="00296FEB">
        <w:t>to return</w:t>
      </w:r>
      <w:r w:rsidR="00F00C4D">
        <w:t xml:space="preserve"> d</w:t>
      </w:r>
      <w:r w:rsidR="00633E47">
        <w:t>irectory path</w:t>
      </w:r>
    </w:p>
    <w:p w14:paraId="54D93726" w14:textId="141BDBA4" w:rsidR="002462EA" w:rsidRPr="002462EA" w:rsidRDefault="002462EA" w:rsidP="009E33F3">
      <w:r w:rsidRPr="00BB3E5B">
        <w:t>Enter the following command</w:t>
      </w:r>
      <w:r>
        <w:t xml:space="preserve"> in Terminal to return the directory content </w:t>
      </w:r>
      <w:r w:rsidRPr="00F52218">
        <w:t>(see</w:t>
      </w:r>
      <w:r>
        <w:t xml:space="preserve"> </w:t>
      </w:r>
      <w:r>
        <w:fldChar w:fldCharType="begin"/>
      </w:r>
      <w:r>
        <w:instrText xml:space="preserve"> REF _Ref110347902 \h </w:instrText>
      </w:r>
      <w:r>
        <w:fldChar w:fldCharType="separate"/>
      </w:r>
      <w:ins w:id="541" w:author="Bambi C" w:date="2022-08-18T12:14:00Z">
        <w:r w:rsidR="007A6180" w:rsidRPr="009A09FD">
          <w:t xml:space="preserve">Figure </w:t>
        </w:r>
        <w:r w:rsidR="007A6180">
          <w:rPr>
            <w:noProof/>
          </w:rPr>
          <w:t>4</w:t>
        </w:r>
      </w:ins>
      <w:del w:id="542" w:author="Bambi C" w:date="2022-08-18T08:56:00Z">
        <w:r w:rsidR="00995D3C" w:rsidRPr="009A09FD" w:rsidDel="007E2C5E">
          <w:delText xml:space="preserve">Figure </w:delText>
        </w:r>
        <w:r w:rsidR="00995D3C" w:rsidDel="007E2C5E">
          <w:rPr>
            <w:noProof/>
          </w:rPr>
          <w:delText>5</w:delText>
        </w:r>
      </w:del>
      <w:r>
        <w:fldChar w:fldCharType="end"/>
      </w:r>
      <w:r w:rsidRPr="00F52218">
        <w:t>)</w:t>
      </w:r>
      <w:r w:rsidRPr="00BB3E5B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  <w:tblPrChange w:id="543" w:author="Bambi C" w:date="2022-08-24T13:20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544">
          <w:tblGrid>
            <w:gridCol w:w="8928"/>
          </w:tblGrid>
        </w:tblGridChange>
      </w:tblGrid>
      <w:tr w:rsidR="002510F1" w:rsidRPr="009A09FD" w14:paraId="47EBA60F" w14:textId="77777777" w:rsidTr="000C68AE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545" w:author="Bambi C" w:date="2022-08-24T13:20:00Z">
              <w:tcPr>
                <w:tcW w:w="8928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5FB899A8" w14:textId="6336E23E" w:rsidR="002510F1" w:rsidRPr="00BB3E5B" w:rsidRDefault="003B24EB" w:rsidP="00BB3E5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>
              <w:rPr>
                <w:rFonts w:ascii="Consolas" w:hAnsi="Consolas" w:cs="Consolas"/>
                <w:iCs w:val="0"/>
                <w:color w:val="000000" w:themeColor="text1"/>
              </w:rPr>
              <w:t>l</w:t>
            </w:r>
            <w:r w:rsidR="00541CA0">
              <w:rPr>
                <w:rFonts w:ascii="Consolas" w:hAnsi="Consolas" w:cs="Consolas"/>
                <w:iCs w:val="0"/>
                <w:color w:val="000000" w:themeColor="text1"/>
              </w:rPr>
              <w:t>s -la</w:t>
            </w:r>
          </w:p>
        </w:tc>
      </w:tr>
    </w:tbl>
    <w:p w14:paraId="401C8E6D" w14:textId="42F2BCE6" w:rsidR="002510F1" w:rsidRPr="002510F1" w:rsidRDefault="002510F1" w:rsidP="002510F1">
      <w:pPr>
        <w:pStyle w:val="Caption"/>
      </w:pPr>
      <w:bookmarkStart w:id="546" w:name="_Ref110347902"/>
      <w:r w:rsidRPr="009A09FD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47" w:author="Bambi C" w:date="2022-08-18T12:14:00Z">
        <w:r w:rsidR="007A6180">
          <w:rPr>
            <w:noProof/>
          </w:rPr>
          <w:t>4</w:t>
        </w:r>
      </w:ins>
      <w:del w:id="548" w:author="Bambi C" w:date="2022-08-18T08:56:00Z">
        <w:r w:rsidR="00A77FF4" w:rsidDel="007E2C5E">
          <w:rPr>
            <w:noProof/>
          </w:rPr>
          <w:delText>5</w:delText>
        </w:r>
      </w:del>
      <w:r w:rsidR="00DE6474">
        <w:rPr>
          <w:noProof/>
        </w:rPr>
        <w:fldChar w:fldCharType="end"/>
      </w:r>
      <w:bookmarkEnd w:id="546"/>
      <w:r w:rsidRPr="009A09FD">
        <w:t>. Command in Terminal</w:t>
      </w:r>
      <w:r>
        <w:t xml:space="preserve"> to return </w:t>
      </w:r>
      <w:r w:rsidR="002462EA">
        <w:t>directory</w:t>
      </w:r>
      <w:r w:rsidR="00541CA0">
        <w:t xml:space="preserve"> contents (visible and invisible files)</w:t>
      </w:r>
    </w:p>
    <w:p w14:paraId="43DF79D1" w14:textId="04FF6965" w:rsidR="00A435E6" w:rsidRPr="00A435E6" w:rsidRDefault="00A435E6" w:rsidP="00542C11">
      <w:r w:rsidRPr="00EA30A9">
        <w:rPr>
          <w:b/>
          <w:bCs/>
        </w:rPr>
        <w:t>/Users/rex/</w:t>
      </w:r>
      <w:r>
        <w:rPr>
          <w:b/>
          <w:bCs/>
        </w:rPr>
        <w:t>D</w:t>
      </w:r>
      <w:r w:rsidRPr="00EA30A9">
        <w:rPr>
          <w:b/>
          <w:bCs/>
        </w:rPr>
        <w:t>ocuments/_</w:t>
      </w:r>
      <w:r>
        <w:rPr>
          <w:b/>
          <w:bCs/>
        </w:rPr>
        <w:t>P</w:t>
      </w:r>
      <w:r w:rsidRPr="00EA30A9">
        <w:rPr>
          <w:b/>
          <w:bCs/>
        </w:rPr>
        <w:t>ython</w:t>
      </w:r>
      <w:r>
        <w:rPr>
          <w:b/>
          <w:bCs/>
        </w:rPr>
        <w:t>C</w:t>
      </w:r>
      <w:r w:rsidRPr="00EA30A9">
        <w:rPr>
          <w:b/>
          <w:bCs/>
        </w:rPr>
        <w:t>lass/</w:t>
      </w:r>
      <w:r w:rsidR="004D02FC">
        <w:rPr>
          <w:b/>
          <w:bCs/>
        </w:rPr>
        <w:t>M</w:t>
      </w:r>
      <w:r w:rsidRPr="00EA30A9">
        <w:rPr>
          <w:b/>
          <w:bCs/>
        </w:rPr>
        <w:t>odule0</w:t>
      </w:r>
      <w:ins w:id="549" w:author="Bambi C" w:date="2022-08-24T09:32:00Z">
        <w:r w:rsidR="001A3924">
          <w:rPr>
            <w:b/>
            <w:bCs/>
          </w:rPr>
          <w:t>7</w:t>
        </w:r>
      </w:ins>
      <w:del w:id="550" w:author="Bambi C" w:date="2022-08-24T09:32:00Z">
        <w:r w:rsidR="006D7BDE" w:rsidDel="001A3924">
          <w:rPr>
            <w:b/>
            <w:bCs/>
          </w:rPr>
          <w:delText>6</w:delText>
        </w:r>
      </w:del>
      <w:r w:rsidRPr="00EA30A9">
        <w:rPr>
          <w:b/>
          <w:bCs/>
        </w:rPr>
        <w:t>/</w:t>
      </w:r>
      <w:r>
        <w:rPr>
          <w:b/>
          <w:bCs/>
        </w:rPr>
        <w:t>A</w:t>
      </w:r>
      <w:r w:rsidRPr="00EA30A9">
        <w:rPr>
          <w:b/>
          <w:bCs/>
        </w:rPr>
        <w:t>0</w:t>
      </w:r>
      <w:ins w:id="551" w:author="Bambi C" w:date="2022-08-18T08:34:00Z">
        <w:r w:rsidR="00A60CEE">
          <w:rPr>
            <w:b/>
            <w:bCs/>
          </w:rPr>
          <w:t>7</w:t>
        </w:r>
      </w:ins>
      <w:del w:id="552" w:author="Bambi C" w:date="2022-08-18T08:34:00Z">
        <w:r w:rsidR="006D7BDE" w:rsidDel="00A60CEE">
          <w:rPr>
            <w:b/>
            <w:bCs/>
          </w:rPr>
          <w:delText>6</w:delText>
        </w:r>
      </w:del>
      <w:r>
        <w:rPr>
          <w:b/>
          <w:bCs/>
        </w:rPr>
        <w:t>R</w:t>
      </w:r>
      <w:r w:rsidR="00322880">
        <w:rPr>
          <w:b/>
          <w:bCs/>
        </w:rPr>
        <w:t>S</w:t>
      </w:r>
      <w:r w:rsidRPr="00EA30A9">
        <w:rPr>
          <w:b/>
          <w:bCs/>
        </w:rPr>
        <w:t>arabia</w:t>
      </w:r>
      <w:r w:rsidR="006E7BEB">
        <w:rPr>
          <w:b/>
          <w:bCs/>
        </w:rPr>
        <w:t xml:space="preserve"> </w:t>
      </w:r>
      <w:r w:rsidR="006E7BEB" w:rsidRPr="006E7BEB">
        <w:t>(</w:t>
      </w:r>
      <w:r w:rsidR="00D35E9F">
        <w:fldChar w:fldCharType="begin"/>
      </w:r>
      <w:r w:rsidR="00D35E9F">
        <w:instrText xml:space="preserve"> REF _Ref110342562 \h </w:instrText>
      </w:r>
      <w:r w:rsidR="00D35E9F">
        <w:fldChar w:fldCharType="separate"/>
      </w:r>
      <w:ins w:id="553" w:author="Bambi C" w:date="2022-08-24T11:36:00Z">
        <w:r w:rsidR="007D6985" w:rsidRPr="00542C11">
          <w:t xml:space="preserve">Figure </w:t>
        </w:r>
        <w:r w:rsidR="007D6985">
          <w:rPr>
            <w:noProof/>
          </w:rPr>
          <w:t>5</w:t>
        </w:r>
      </w:ins>
      <w:del w:id="554" w:author="Bambi C" w:date="2022-08-24T11:36:00Z">
        <w:r w:rsidR="007E2C5E" w:rsidDel="007D6985">
          <w:delText xml:space="preserve">Figure </w:delText>
        </w:r>
        <w:r w:rsidR="007E2C5E" w:rsidDel="007D6985">
          <w:rPr>
            <w:noProof/>
          </w:rPr>
          <w:delText>4</w:delText>
        </w:r>
      </w:del>
      <w:del w:id="555" w:author="Bambi C" w:date="2022-08-18T08:56:00Z">
        <w:r w:rsidR="007E2C5E" w:rsidDel="007E2C5E">
          <w:delText xml:space="preserve">Figure </w:delText>
        </w:r>
        <w:r w:rsidR="007E2C5E" w:rsidDel="007E2C5E">
          <w:rPr>
            <w:noProof/>
          </w:rPr>
          <w:delText>6</w:delText>
        </w:r>
      </w:del>
      <w:r w:rsidR="00D35E9F">
        <w:fldChar w:fldCharType="end"/>
      </w:r>
      <w:r w:rsidR="006E7BEB" w:rsidRPr="00F52218">
        <w:t>)</w:t>
      </w:r>
    </w:p>
    <w:p w14:paraId="4A3721A7" w14:textId="3EC0828A" w:rsidR="00396058" w:rsidRPr="00542C11" w:rsidRDefault="00542C11" w:rsidP="00542C11">
      <w:ins w:id="556" w:author="Bambi C" w:date="2022-08-24T09:33:00Z">
        <w:r w:rsidRPr="00542C11">
          <w:lastRenderedPageBreak/>
          <w:drawing>
            <wp:inline distT="0" distB="0" distL="0" distR="0" wp14:anchorId="7A5CB4EE" wp14:editId="5D2F2894">
              <wp:extent cx="5486400" cy="2615184"/>
              <wp:effectExtent l="0" t="0" r="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61518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557" w:author="Bambi C" w:date="2022-08-18T08:34:00Z">
        <w:r w:rsidR="0023328C" w:rsidRPr="00542C11" w:rsidDel="00A60CEE">
          <w:rPr>
            <w:noProof/>
          </w:rPr>
          <w:drawing>
            <wp:inline distT="0" distB="0" distL="0" distR="0" wp14:anchorId="5A65BD8F" wp14:editId="72EDAA0C">
              <wp:extent cx="5486400" cy="3310128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101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23AA04C3" w14:textId="5552011C" w:rsidR="00FB2A35" w:rsidRDefault="00FB2A35" w:rsidP="00542C11">
      <w:pPr>
        <w:pStyle w:val="Caption"/>
      </w:pPr>
      <w:bookmarkStart w:id="558" w:name="_Ref110342562"/>
      <w:bookmarkStart w:id="559" w:name="_Ref110346026"/>
      <w:r w:rsidRPr="00542C11">
        <w:t xml:space="preserve">Figure </w:t>
      </w:r>
      <w:r w:rsidR="00DE6474" w:rsidRPr="00542C11">
        <w:fldChar w:fldCharType="begin"/>
      </w:r>
      <w:r w:rsidR="00DE6474" w:rsidRPr="00542C11">
        <w:instrText xml:space="preserve"> SEQ Figure \* ARABIC </w:instrText>
      </w:r>
      <w:r w:rsidR="00DE6474" w:rsidRPr="00542C11">
        <w:fldChar w:fldCharType="separate"/>
      </w:r>
      <w:ins w:id="560" w:author="Bambi C" w:date="2022-08-24T11:48:00Z">
        <w:r w:rsidR="00FD1280">
          <w:rPr>
            <w:noProof/>
          </w:rPr>
          <w:t>5</w:t>
        </w:r>
      </w:ins>
      <w:del w:id="561" w:author="Bambi C" w:date="2022-08-18T08:56:00Z">
        <w:r w:rsidR="00A77FF4" w:rsidRPr="00542C11" w:rsidDel="007E2C5E">
          <w:rPr>
            <w:noProof/>
          </w:rPr>
          <w:delText>6</w:delText>
        </w:r>
      </w:del>
      <w:r w:rsidR="00DE6474" w:rsidRPr="00542C11">
        <w:rPr>
          <w:noProof/>
        </w:rPr>
        <w:fldChar w:fldCharType="end"/>
      </w:r>
      <w:bookmarkEnd w:id="558"/>
      <w:r w:rsidRPr="00542C11">
        <w:t xml:space="preserve">. </w:t>
      </w:r>
      <w:r w:rsidR="00633E47" w:rsidRPr="00542C11">
        <w:t xml:space="preserve">Screen capture of assignment directory and </w:t>
      </w:r>
      <w:bookmarkEnd w:id="559"/>
      <w:r w:rsidR="002510F1" w:rsidRPr="00542C11">
        <w:t>contents</w:t>
      </w:r>
    </w:p>
    <w:p w14:paraId="4619D815" w14:textId="53992360" w:rsidR="00FB2A35" w:rsidRDefault="00FB2A35" w:rsidP="00FB2A35">
      <w:pPr>
        <w:jc w:val="right"/>
      </w:pPr>
      <w:bookmarkStart w:id="562" w:name="_Ref109672845"/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179E0FBC" w14:textId="61D9AE71" w:rsidR="0041059E" w:rsidRPr="0041059E" w:rsidRDefault="00F35D17" w:rsidP="000663EC">
      <w:pPr>
        <w:pStyle w:val="Heading1"/>
      </w:pPr>
      <w:bookmarkStart w:id="563" w:name="_Toc110340953"/>
      <w:bookmarkStart w:id="564" w:name="_Toc110341102"/>
      <w:bookmarkStart w:id="565" w:name="_Toc110341171"/>
      <w:bookmarkStart w:id="566" w:name="_Toc110341241"/>
      <w:bookmarkStart w:id="567" w:name="_Toc110349522"/>
      <w:bookmarkStart w:id="568" w:name="_Toc110349609"/>
      <w:bookmarkStart w:id="569" w:name="_Toc110350296"/>
      <w:bookmarkStart w:id="570" w:name="_Toc110380170"/>
      <w:bookmarkStart w:id="571" w:name="_Toc110340954"/>
      <w:bookmarkStart w:id="572" w:name="_Toc110341103"/>
      <w:bookmarkStart w:id="573" w:name="_Toc110341172"/>
      <w:bookmarkStart w:id="574" w:name="_Toc110341242"/>
      <w:bookmarkStart w:id="575" w:name="_Toc110349523"/>
      <w:bookmarkStart w:id="576" w:name="_Toc110349610"/>
      <w:bookmarkStart w:id="577" w:name="_Toc110350297"/>
      <w:bookmarkStart w:id="578" w:name="_Toc110380171"/>
      <w:bookmarkStart w:id="579" w:name="_Toc110340955"/>
      <w:bookmarkStart w:id="580" w:name="_Toc110341104"/>
      <w:bookmarkStart w:id="581" w:name="_Toc110341173"/>
      <w:bookmarkStart w:id="582" w:name="_Toc110341243"/>
      <w:bookmarkStart w:id="583" w:name="_Toc110349524"/>
      <w:bookmarkStart w:id="584" w:name="_Toc110349611"/>
      <w:bookmarkStart w:id="585" w:name="_Toc110350298"/>
      <w:bookmarkStart w:id="586" w:name="_Toc110380172"/>
      <w:bookmarkStart w:id="587" w:name="_Toc110340956"/>
      <w:bookmarkStart w:id="588" w:name="_Toc110341105"/>
      <w:bookmarkStart w:id="589" w:name="_Toc110341174"/>
      <w:bookmarkStart w:id="590" w:name="_Toc110341244"/>
      <w:bookmarkStart w:id="591" w:name="_Toc110349525"/>
      <w:bookmarkStart w:id="592" w:name="_Toc110349612"/>
      <w:bookmarkStart w:id="593" w:name="_Toc110350299"/>
      <w:bookmarkStart w:id="594" w:name="_Toc110380173"/>
      <w:bookmarkStart w:id="595" w:name="_Toc110340957"/>
      <w:bookmarkStart w:id="596" w:name="_Toc110341106"/>
      <w:bookmarkStart w:id="597" w:name="_Toc110341175"/>
      <w:bookmarkStart w:id="598" w:name="_Toc110341245"/>
      <w:bookmarkStart w:id="599" w:name="_Toc110349526"/>
      <w:bookmarkStart w:id="600" w:name="_Toc110349613"/>
      <w:bookmarkStart w:id="601" w:name="_Toc110350300"/>
      <w:bookmarkStart w:id="602" w:name="_Toc110380174"/>
      <w:bookmarkStart w:id="603" w:name="_Toc112269637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r>
        <w:t>Module assignment</w:t>
      </w:r>
      <w:bookmarkEnd w:id="603"/>
    </w:p>
    <w:p w14:paraId="4BDF332D" w14:textId="1EB20065" w:rsidR="00B22B01" w:rsidRDefault="00B22B01" w:rsidP="00B22B01">
      <w:pPr>
        <w:pStyle w:val="Heading2"/>
      </w:pPr>
      <w:bookmarkStart w:id="604" w:name="_Ref109746391"/>
      <w:bookmarkStart w:id="605" w:name="_Ref109746398"/>
      <w:bookmarkStart w:id="606" w:name="_Toc112269638"/>
      <w:r>
        <w:t>Requirements</w:t>
      </w:r>
      <w:bookmarkEnd w:id="604"/>
      <w:bookmarkEnd w:id="605"/>
      <w:bookmarkEnd w:id="606"/>
    </w:p>
    <w:p w14:paraId="78AEEEF5" w14:textId="59F8A788" w:rsidR="005C7C89" w:rsidRDefault="00B51B4C" w:rsidP="005C7C89">
      <w:pPr>
        <w:rPr>
          <w:ins w:id="607" w:author="Bambi C" w:date="2022-08-19T11:48:00Z"/>
        </w:rPr>
      </w:pPr>
      <w:ins w:id="608" w:author="Bambi C" w:date="2022-08-24T09:30:00Z">
        <w:r>
          <w:t>“</w:t>
        </w:r>
      </w:ins>
      <w:ins w:id="609" w:author="Bambi C" w:date="2022-08-19T12:58:00Z">
        <w:r w:rsidR="004C0578">
          <w:t xml:space="preserve">Pickling + </w:t>
        </w:r>
      </w:ins>
      <w:ins w:id="610" w:author="Bambi C" w:date="2022-08-19T11:48:00Z">
        <w:r w:rsidR="005C7C89">
          <w:t>Exception handling</w:t>
        </w:r>
      </w:ins>
      <w:ins w:id="611" w:author="Bambi C" w:date="2022-08-24T09:30:00Z">
        <w:r>
          <w:t xml:space="preserve">" </w:t>
        </w:r>
      </w:ins>
      <w:ins w:id="612" w:author="Bambi C" w:date="2022-08-19T11:48:00Z">
        <w:r w:rsidR="005C7C89" w:rsidRPr="00FA631C">
          <w:t>(Randall R., Assignment0</w:t>
        </w:r>
        <w:r w:rsidR="005C7C89">
          <w:t>7</w:t>
        </w:r>
        <w:r w:rsidR="005C7C89" w:rsidRPr="00F35D17">
          <w:t>_instructions.docx, Self-published, 2022).</w:t>
        </w:r>
      </w:ins>
    </w:p>
    <w:p w14:paraId="0B4C16D0" w14:textId="19F95921" w:rsidR="0044176C" w:rsidRDefault="007D4C31" w:rsidP="0044176C">
      <w:del w:id="613" w:author="Bambi C" w:date="2022-08-19T10:10:00Z">
        <w:r w:rsidDel="005732E1">
          <w:delText>Feat</w:delText>
        </w:r>
        <w:r w:rsidR="0044176C" w:rsidDel="005732E1">
          <w:delText>ures to dem</w:delText>
        </w:r>
      </w:del>
      <w:ins w:id="614" w:author="Bambi C" w:date="2022-08-19T12:58:00Z">
        <w:r w:rsidR="00E132B3">
          <w:t>Use case demos:</w:t>
        </w:r>
      </w:ins>
      <w:del w:id="615" w:author="Bambi C" w:date="2022-08-19T10:10:00Z">
        <w:r w:rsidR="0044176C" w:rsidDel="005732E1">
          <w:delText>o</w:delText>
        </w:r>
      </w:del>
      <w:del w:id="616" w:author="Bambi C" w:date="2022-08-19T12:58:00Z">
        <w:r w:rsidR="0044176C" w:rsidDel="00E132B3">
          <w:delText>:</w:delText>
        </w:r>
      </w:del>
    </w:p>
    <w:p w14:paraId="0180FC3B" w14:textId="484A6665" w:rsidR="005061FA" w:rsidDel="00B51B4C" w:rsidRDefault="0044176C">
      <w:pPr>
        <w:pStyle w:val="ListParagraph"/>
        <w:numPr>
          <w:ilvl w:val="0"/>
          <w:numId w:val="36"/>
        </w:numPr>
        <w:rPr>
          <w:del w:id="617" w:author="Bambi C" w:date="2022-08-19T10:13:00Z"/>
        </w:rPr>
      </w:pPr>
      <w:r>
        <w:t>Open</w:t>
      </w:r>
      <w:r w:rsidR="00A851EA">
        <w:t xml:space="preserve"> file</w:t>
      </w:r>
      <w:ins w:id="618" w:author="Bambi C" w:date="2022-08-19T11:48:00Z">
        <w:r w:rsidR="00EE6C57">
          <w:t xml:space="preserve"> (</w:t>
        </w:r>
      </w:ins>
      <w:ins w:id="619" w:author="Bambi C" w:date="2022-08-24T11:38:00Z">
        <w:r w:rsidR="003F479B">
          <w:t>file extension</w:t>
        </w:r>
      </w:ins>
      <w:ins w:id="620" w:author="Bambi C" w:date="2022-08-24T11:37:00Z">
        <w:r w:rsidR="003F479B">
          <w:t>: .dat</w:t>
        </w:r>
      </w:ins>
      <w:ins w:id="621" w:author="Bambi C" w:date="2022-08-24T11:38:00Z">
        <w:r w:rsidR="003F479B">
          <w:t xml:space="preserve"> (binary)</w:t>
        </w:r>
      </w:ins>
      <w:ins w:id="622" w:author="Bambi C" w:date="2022-08-24T09:29:00Z">
        <w:r w:rsidR="00B51B4C">
          <w:t>)</w:t>
        </w:r>
      </w:ins>
      <w:del w:id="623" w:author="Bambi C" w:date="2022-08-24T09:29:00Z">
        <w:r w:rsidR="00A851EA" w:rsidDel="00B51B4C">
          <w:delText xml:space="preserve"> </w:delText>
        </w:r>
      </w:del>
      <w:del w:id="624" w:author="Bambi C" w:date="2022-08-19T10:27:00Z">
        <w:r w:rsidR="00A851EA" w:rsidDel="00854EF1">
          <w:delText>vs.</w:delText>
        </w:r>
      </w:del>
      <w:del w:id="625" w:author="Bambi C" w:date="2022-08-24T09:29:00Z">
        <w:r w:rsidR="00A851EA" w:rsidDel="00B51B4C">
          <w:delText xml:space="preserve"> </w:delText>
        </w:r>
      </w:del>
      <w:del w:id="626" w:author="Bambi C" w:date="2022-08-19T10:09:00Z">
        <w:r w:rsidR="00A851EA" w:rsidDel="00CD45F2">
          <w:delText xml:space="preserve">New </w:delText>
        </w:r>
      </w:del>
      <w:del w:id="627" w:author="Bambi C" w:date="2022-08-24T09:29:00Z">
        <w:r w:rsidR="00A851EA" w:rsidDel="00B51B4C">
          <w:delText>file</w:delText>
        </w:r>
      </w:del>
    </w:p>
    <w:p w14:paraId="0539F16B" w14:textId="5C536ECD" w:rsidR="00B51B4C" w:rsidRDefault="00B51B4C" w:rsidP="004F61D5">
      <w:pPr>
        <w:pStyle w:val="ListParagraph"/>
        <w:numPr>
          <w:ilvl w:val="0"/>
          <w:numId w:val="36"/>
        </w:numPr>
        <w:rPr>
          <w:ins w:id="628" w:author="Bambi C" w:date="2022-08-24T09:29:00Z"/>
        </w:rPr>
      </w:pPr>
    </w:p>
    <w:p w14:paraId="551A2C07" w14:textId="77DE0C78" w:rsidR="00EE6C57" w:rsidRDefault="00B51B4C">
      <w:pPr>
        <w:pStyle w:val="ListParagraph"/>
        <w:numPr>
          <w:ilvl w:val="0"/>
          <w:numId w:val="36"/>
        </w:numPr>
        <w:rPr>
          <w:ins w:id="629" w:author="Bambi C" w:date="2022-08-19T11:47:00Z"/>
        </w:rPr>
        <w:pPrChange w:id="630" w:author="Bambi C" w:date="2022-08-19T11:47:00Z">
          <w:pPr>
            <w:pStyle w:val="ListParagraph"/>
            <w:numPr>
              <w:ilvl w:val="1"/>
              <w:numId w:val="36"/>
            </w:numPr>
            <w:ind w:left="1440" w:hanging="360"/>
          </w:pPr>
        </w:pPrChange>
      </w:pPr>
      <w:ins w:id="631" w:author="Bambi C" w:date="2022-08-24T09:29:00Z">
        <w:r>
          <w:t>Add data</w:t>
        </w:r>
      </w:ins>
    </w:p>
    <w:p w14:paraId="67E3900D" w14:textId="37A3FB4F" w:rsidR="00B025D6" w:rsidDel="00421490" w:rsidRDefault="00B025D6" w:rsidP="008D35CD">
      <w:pPr>
        <w:pStyle w:val="ListParagraph"/>
        <w:numPr>
          <w:ilvl w:val="0"/>
          <w:numId w:val="36"/>
        </w:numPr>
        <w:rPr>
          <w:del w:id="632" w:author="Bambi C" w:date="2022-08-19T10:13:00Z"/>
        </w:rPr>
      </w:pPr>
    </w:p>
    <w:p w14:paraId="5AEE69F4" w14:textId="3C94E757" w:rsidR="00A851EA" w:rsidDel="005732E1" w:rsidRDefault="003F1185" w:rsidP="008D35CD">
      <w:pPr>
        <w:pStyle w:val="ListParagraph"/>
        <w:numPr>
          <w:ilvl w:val="0"/>
          <w:numId w:val="36"/>
        </w:numPr>
        <w:rPr>
          <w:del w:id="633" w:author="Bambi C" w:date="2022-08-19T10:10:00Z"/>
        </w:rPr>
      </w:pPr>
      <w:del w:id="634" w:author="Bambi C" w:date="2022-08-19T10:10:00Z">
        <w:r w:rsidDel="005732E1">
          <w:delText xml:space="preserve">Adding line numbers to </w:delText>
        </w:r>
        <w:r w:rsidR="00395F0D" w:rsidDel="005732E1">
          <w:delText>“data table”</w:delText>
        </w:r>
      </w:del>
    </w:p>
    <w:p w14:paraId="54EFE576" w14:textId="12037EDD" w:rsidR="00395F0D" w:rsidDel="00022C10" w:rsidRDefault="00AB45C3" w:rsidP="008D35CD">
      <w:pPr>
        <w:pStyle w:val="ListParagraph"/>
        <w:numPr>
          <w:ilvl w:val="0"/>
          <w:numId w:val="36"/>
        </w:numPr>
        <w:rPr>
          <w:del w:id="635" w:author="Bambi C" w:date="2022-08-19T16:35:00Z"/>
        </w:rPr>
      </w:pPr>
      <w:del w:id="636" w:author="Bambi C" w:date="2022-08-19T16:35:00Z">
        <w:r w:rsidDel="00022C10">
          <w:delText>Add</w:delText>
        </w:r>
      </w:del>
      <w:del w:id="637" w:author="Bambi C" w:date="2022-08-19T10:27:00Z">
        <w:r w:rsidDel="00854EF1">
          <w:delText>,</w:delText>
        </w:r>
      </w:del>
      <w:del w:id="638" w:author="Bambi C" w:date="2022-08-19T16:35:00Z">
        <w:r w:rsidDel="00022C10">
          <w:delText xml:space="preserve"> </w:delText>
        </w:r>
      </w:del>
      <w:del w:id="639" w:author="Bambi C" w:date="2022-08-19T11:46:00Z">
        <w:r w:rsidDel="00EE6C57">
          <w:delText>r</w:delText>
        </w:r>
      </w:del>
      <w:del w:id="640" w:author="Bambi C" w:date="2022-08-19T16:35:00Z">
        <w:r w:rsidDel="00022C10">
          <w:delText>emove</w:delText>
        </w:r>
      </w:del>
      <w:del w:id="641" w:author="Bambi C" w:date="2022-08-19T10:27:00Z">
        <w:r w:rsidDel="00854EF1">
          <w:delText>,</w:delText>
        </w:r>
      </w:del>
      <w:del w:id="642" w:author="Bambi C" w:date="2022-08-19T16:35:00Z">
        <w:r w:rsidDel="00022C10">
          <w:delText xml:space="preserve"> </w:delText>
        </w:r>
      </w:del>
      <w:del w:id="643" w:author="Bambi C" w:date="2022-08-19T11:46:00Z">
        <w:r w:rsidR="00D17CCF" w:rsidDel="00EE6C57">
          <w:delText>modify existing</w:delText>
        </w:r>
      </w:del>
      <w:del w:id="644" w:author="Bambi C" w:date="2022-08-19T10:10:00Z">
        <w:r w:rsidDel="00BF2812">
          <w:delText xml:space="preserve"> </w:delText>
        </w:r>
        <w:r w:rsidR="00E715BD" w:rsidDel="00BF2812">
          <w:delText>dictionary</w:delText>
        </w:r>
        <w:r w:rsidR="00D17CCF" w:rsidDel="00BF2812">
          <w:delText xml:space="preserve"> records</w:delText>
        </w:r>
      </w:del>
    </w:p>
    <w:p w14:paraId="13B304F1" w14:textId="20CC4325" w:rsidR="00556ED7" w:rsidRDefault="00BF2812" w:rsidP="00556ED7">
      <w:pPr>
        <w:pStyle w:val="ListParagraph"/>
        <w:numPr>
          <w:ilvl w:val="0"/>
          <w:numId w:val="36"/>
        </w:numPr>
        <w:rPr>
          <w:ins w:id="645" w:author="Bambi C" w:date="2022-08-19T10:12:00Z"/>
        </w:rPr>
      </w:pPr>
      <w:ins w:id="646" w:author="Bambi C" w:date="2022-08-19T10:10:00Z">
        <w:r>
          <w:t>Save</w:t>
        </w:r>
        <w:r w:rsidR="00556ED7">
          <w:t xml:space="preserve"> </w:t>
        </w:r>
      </w:ins>
      <w:ins w:id="647" w:author="Bambi C" w:date="2022-08-19T12:57:00Z">
        <w:r w:rsidR="00177145">
          <w:t xml:space="preserve">(write data to </w:t>
        </w:r>
      </w:ins>
      <w:ins w:id="648" w:author="Bambi C" w:date="2022-08-24T11:39:00Z">
        <w:r w:rsidR="0083007E">
          <w:t xml:space="preserve">binary </w:t>
        </w:r>
      </w:ins>
      <w:ins w:id="649" w:author="Bambi C" w:date="2022-08-19T12:57:00Z">
        <w:r w:rsidR="00177145">
          <w:t>file)</w:t>
        </w:r>
      </w:ins>
      <w:del w:id="650" w:author="Bambi C" w:date="2022-08-19T10:09:00Z">
        <w:r w:rsidR="001C29FE" w:rsidDel="005732E1">
          <w:delText xml:space="preserve">Save changes before </w:delText>
        </w:r>
      </w:del>
    </w:p>
    <w:p w14:paraId="023E0E82" w14:textId="3815BE20" w:rsidR="005C7C89" w:rsidRDefault="009D306D" w:rsidP="00693BE0">
      <w:pPr>
        <w:pStyle w:val="ListParagraph"/>
        <w:numPr>
          <w:ilvl w:val="0"/>
          <w:numId w:val="36"/>
        </w:numPr>
        <w:rPr>
          <w:ins w:id="651" w:author="Bambi C" w:date="2022-08-19T16:35:00Z"/>
        </w:rPr>
      </w:pPr>
      <w:ins w:id="652" w:author="Bambi C" w:date="2022-08-19T10:11:00Z">
        <w:r>
          <w:t>Quit</w:t>
        </w:r>
      </w:ins>
    </w:p>
    <w:p w14:paraId="0C03ED6F" w14:textId="36A22942" w:rsidR="009D306D" w:rsidDel="005C7C89" w:rsidRDefault="009D306D">
      <w:pPr>
        <w:pStyle w:val="ListParagraph"/>
        <w:numPr>
          <w:ilvl w:val="1"/>
          <w:numId w:val="36"/>
        </w:numPr>
        <w:rPr>
          <w:del w:id="653" w:author="Bambi C" w:date="2022-08-19T11:48:00Z"/>
        </w:rPr>
        <w:pPrChange w:id="654" w:author="Bambi C" w:date="2022-08-19T10:11:00Z">
          <w:pPr>
            <w:pStyle w:val="ListParagraph"/>
            <w:numPr>
              <w:numId w:val="36"/>
            </w:numPr>
            <w:ind w:hanging="360"/>
          </w:pPr>
        </w:pPrChange>
      </w:pPr>
    </w:p>
    <w:p w14:paraId="1690FFB3" w14:textId="12D78EEF" w:rsidR="00C123B0" w:rsidDel="005C7C89" w:rsidRDefault="00D96D43" w:rsidP="00B32A87">
      <w:pPr>
        <w:rPr>
          <w:del w:id="655" w:author="Bambi C" w:date="2022-08-19T11:48:00Z"/>
        </w:rPr>
      </w:pPr>
      <w:del w:id="656" w:author="Bambi C" w:date="2022-08-19T11:48:00Z">
        <w:r w:rsidRPr="00FA631C" w:rsidDel="005C7C89">
          <w:delText>(Randall R., Assignment0</w:delText>
        </w:r>
      </w:del>
      <w:del w:id="657" w:author="Bambi C" w:date="2022-08-18T12:14:00Z">
        <w:r w:rsidR="006D7BDE" w:rsidDel="007A6180">
          <w:delText>6</w:delText>
        </w:r>
      </w:del>
      <w:del w:id="658" w:author="Bambi C" w:date="2022-08-19T11:48:00Z">
        <w:r w:rsidRPr="00F35D17" w:rsidDel="005C7C89">
          <w:delText>_instructions.docx, Self-published, 2022)</w:delText>
        </w:r>
        <w:r w:rsidR="0012556D" w:rsidRPr="00F35D17" w:rsidDel="005C7C89">
          <w:delText>.</w:delText>
        </w:r>
      </w:del>
    </w:p>
    <w:p w14:paraId="5222EAC5" w14:textId="7C3C1C40" w:rsidR="008A1EBC" w:rsidRDefault="00C123B0" w:rsidP="000663EC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="00941E87"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62249EE9" w14:textId="385EFC1A" w:rsidR="000B09E2" w:rsidRDefault="00CC5FDB" w:rsidP="00BA272F">
      <w:pPr>
        <w:pStyle w:val="Heading3"/>
      </w:pPr>
      <w:bookmarkStart w:id="659" w:name="_Toc112269639"/>
      <w:r>
        <w:t>Out of scope</w:t>
      </w:r>
      <w:bookmarkEnd w:id="659"/>
    </w:p>
    <w:p w14:paraId="1CCCAD64" w14:textId="6DB57BB4" w:rsidR="00CC5FDB" w:rsidRDefault="00CC5FDB" w:rsidP="000B09E2">
      <w:r>
        <w:t>For the purpose</w:t>
      </w:r>
      <w:r w:rsidR="00A26E0A">
        <w:t>s</w:t>
      </w:r>
      <w:r>
        <w:t xml:space="preserve"> of this </w:t>
      </w:r>
      <w:r w:rsidR="00124ED6">
        <w:t>document, documentation is limited to “Apply your knowledge” (Step 5) and “Document your knowledge” (Step 6) of the assignment. A</w:t>
      </w:r>
      <w:r w:rsidR="00696B0E">
        <w:t xml:space="preserve">dditional assignment tasks related to “Post your Files to GitHub” </w:t>
      </w:r>
      <w:r w:rsidR="00183CDB">
        <w:t xml:space="preserve">(Step 7) </w:t>
      </w:r>
      <w:r w:rsidR="00696B0E">
        <w:t>through “Perform Peer Review”</w:t>
      </w:r>
      <w:r w:rsidR="00183CDB">
        <w:t xml:space="preserve"> (Step 1</w:t>
      </w:r>
      <w:r w:rsidR="00320B20">
        <w:t>1</w:t>
      </w:r>
      <w:r w:rsidR="00183CDB">
        <w:t>)</w:t>
      </w:r>
      <w:r w:rsidR="00696B0E">
        <w:t xml:space="preserve"> are not included in this write-up.</w:t>
      </w:r>
    </w:p>
    <w:p w14:paraId="70915062" w14:textId="447CC1F4" w:rsidR="00CC5FDB" w:rsidRDefault="00CC5FDB" w:rsidP="00CC5FDB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2914BF2F" w14:textId="3F436185" w:rsidR="003426A3" w:rsidRDefault="003426A3" w:rsidP="009E33F3">
      <w:pPr>
        <w:pStyle w:val="Heading3"/>
      </w:pPr>
      <w:bookmarkStart w:id="660" w:name="_Toc112269640"/>
      <w:r>
        <w:t>Lessons learned</w:t>
      </w:r>
      <w:bookmarkEnd w:id="660"/>
    </w:p>
    <w:p w14:paraId="3A5CD71C" w14:textId="3150ED9C" w:rsidR="001F6C15" w:rsidRDefault="003426A3" w:rsidP="003426A3">
      <w:r>
        <w:t>As weeks progress and assignments are graded, I thought it would be helpful to keep a log of comments received from prior assignments</w:t>
      </w:r>
      <w:r w:rsidR="00DE2733">
        <w:t xml:space="preserve"> (</w:t>
      </w:r>
      <w:r w:rsidR="00814C5D">
        <w:fldChar w:fldCharType="begin"/>
      </w:r>
      <w:r w:rsidR="00814C5D">
        <w:instrText xml:space="preserve"> REF _Ref110337438 \h </w:instrText>
      </w:r>
      <w:r w:rsidR="00814C5D">
        <w:fldChar w:fldCharType="separate"/>
      </w:r>
      <w:ins w:id="661" w:author="Bambi C" w:date="2022-08-24T11:47:00Z">
        <w:r w:rsidR="00FD1280">
          <w:t xml:space="preserve">Figure </w:t>
        </w:r>
        <w:r w:rsidR="00FD1280">
          <w:rPr>
            <w:noProof/>
          </w:rPr>
          <w:t>6</w:t>
        </w:r>
      </w:ins>
      <w:del w:id="662" w:author="Bambi C" w:date="2022-08-24T11:47:00Z">
        <w:r w:rsidR="00336DA5" w:rsidDel="00FD1280">
          <w:delText xml:space="preserve">Figure </w:delText>
        </w:r>
        <w:r w:rsidR="00336DA5" w:rsidDel="00FD1280">
          <w:rPr>
            <w:noProof/>
          </w:rPr>
          <w:delText>5</w:delText>
        </w:r>
      </w:del>
      <w:del w:id="663" w:author="Bambi C" w:date="2022-08-18T08:58:00Z">
        <w:r w:rsidR="00F75282" w:rsidDel="00336DA5">
          <w:delText xml:space="preserve">Figure </w:delText>
        </w:r>
        <w:r w:rsidR="00F75282" w:rsidDel="00336DA5">
          <w:rPr>
            <w:noProof/>
          </w:rPr>
          <w:delText>7</w:delText>
        </w:r>
      </w:del>
      <w:r w:rsidR="00814C5D">
        <w:fldChar w:fldCharType="end"/>
      </w:r>
      <w:r w:rsidR="00DE2733">
        <w:t>)</w:t>
      </w:r>
      <w:r>
        <w:t xml:space="preserve">. </w:t>
      </w:r>
      <w:r w:rsidR="001F6C15">
        <w:t>The simplest benefit is to serve as a log of lessons learned along the way</w:t>
      </w:r>
      <w:r w:rsidR="00CE4503">
        <w:t xml:space="preserve"> and more practically, as immediate reminders </w:t>
      </w:r>
      <w:r w:rsidR="005C7048">
        <w:t>to not</w:t>
      </w:r>
      <w:r w:rsidR="00CE4503">
        <w:t xml:space="preserve"> repeat the same mistakes</w:t>
      </w:r>
      <w:r w:rsidR="001F6C15">
        <w:t>.</w:t>
      </w:r>
      <w:r w:rsidR="002F6AA6">
        <w:t xml:space="preserve"> </w:t>
      </w:r>
      <w:r w:rsidR="002F6AA6" w:rsidRPr="009E33F3">
        <w:rPr>
          <w:i/>
          <w:iCs w:val="0"/>
        </w:rPr>
        <w:t>Steel sharpens steel.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060"/>
        <w:gridCol w:w="5940"/>
        <w:gridCol w:w="1558"/>
      </w:tblGrid>
      <w:tr w:rsidR="001F6C15" w:rsidRPr="00BB3E5B" w14:paraId="6E2EEAB5" w14:textId="77777777" w:rsidTr="00BB3D77">
        <w:trPr>
          <w:tblHeader/>
        </w:trPr>
        <w:tc>
          <w:tcPr>
            <w:tcW w:w="2060" w:type="dxa"/>
            <w:shd w:val="clear" w:color="auto" w:fill="EEE6F3" w:themeFill="accent1" w:themeFillTint="33"/>
          </w:tcPr>
          <w:p w14:paraId="0467C285" w14:textId="3B79BE78" w:rsidR="001F6C15" w:rsidRDefault="001F6C15" w:rsidP="001F6C15">
            <w:pPr>
              <w:tabs>
                <w:tab w:val="left" w:pos="1258"/>
              </w:tabs>
              <w:rPr>
                <w:b/>
                <w:bCs/>
              </w:rPr>
            </w:pPr>
            <w:r w:rsidRPr="009E33F3">
              <w:rPr>
                <w:b/>
                <w:bCs/>
              </w:rPr>
              <w:lastRenderedPageBreak/>
              <w:t>Assignment</w:t>
            </w:r>
            <w:r w:rsidR="00CE7904" w:rsidRPr="00CE7904">
              <w:rPr>
                <w:b/>
                <w:bCs/>
              </w:rPr>
              <w:t xml:space="preserve"> </w:t>
            </w:r>
            <w:r w:rsidR="00DE2733">
              <w:rPr>
                <w:b/>
                <w:bCs/>
              </w:rPr>
              <w:t>f</w:t>
            </w:r>
            <w:r w:rsidR="00CE7904" w:rsidRPr="00CE7904">
              <w:rPr>
                <w:b/>
                <w:bCs/>
              </w:rPr>
              <w:t>ilename</w:t>
            </w:r>
          </w:p>
          <w:p w14:paraId="4E287568" w14:textId="348F9C31" w:rsidR="00DE2733" w:rsidRPr="00CE7904" w:rsidRDefault="00DE2733" w:rsidP="009E33F3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40" w:type="dxa"/>
            <w:shd w:val="clear" w:color="auto" w:fill="EEE6F3" w:themeFill="accent1" w:themeFillTint="33"/>
          </w:tcPr>
          <w:p w14:paraId="012CE709" w14:textId="73BD3C48" w:rsidR="00DE2733" w:rsidRPr="009E33F3" w:rsidRDefault="001F6C15" w:rsidP="00BB3E5B">
            <w:pPr>
              <w:tabs>
                <w:tab w:val="left" w:pos="1258"/>
              </w:tabs>
              <w:rPr>
                <w:b/>
                <w:bCs/>
              </w:rPr>
            </w:pPr>
            <w:r w:rsidRPr="00CE7904">
              <w:rPr>
                <w:b/>
                <w:bCs/>
              </w:rPr>
              <w:t>Comment</w:t>
            </w:r>
          </w:p>
        </w:tc>
        <w:tc>
          <w:tcPr>
            <w:tcW w:w="1558" w:type="dxa"/>
            <w:shd w:val="clear" w:color="auto" w:fill="EEE6F3" w:themeFill="accent1" w:themeFillTint="33"/>
          </w:tcPr>
          <w:p w14:paraId="32A7E5FD" w14:textId="66579F79" w:rsidR="001F6C15" w:rsidRPr="00CE7904" w:rsidRDefault="00D55D27" w:rsidP="009E33F3">
            <w:pPr>
              <w:tabs>
                <w:tab w:val="left" w:pos="1258"/>
              </w:tabs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Penalties</w:t>
            </w:r>
          </w:p>
        </w:tc>
      </w:tr>
      <w:tr w:rsidR="001F6C15" w:rsidRPr="00BB3E5B" w14:paraId="6DA4F809" w14:textId="77777777" w:rsidTr="00BB3D77">
        <w:tc>
          <w:tcPr>
            <w:tcW w:w="2060" w:type="dxa"/>
          </w:tcPr>
          <w:p w14:paraId="6A57F012" w14:textId="2B4071CC" w:rsidR="001F6C15" w:rsidRPr="009E33F3" w:rsidRDefault="00CE7904" w:rsidP="00BB3E5B">
            <w:pPr>
              <w:tabs>
                <w:tab w:val="left" w:pos="1258"/>
              </w:tabs>
            </w:pPr>
            <w:r w:rsidRPr="00CE7904">
              <w:t>A01-RSar.docx</w:t>
            </w:r>
          </w:p>
        </w:tc>
        <w:tc>
          <w:tcPr>
            <w:tcW w:w="5940" w:type="dxa"/>
          </w:tcPr>
          <w:p w14:paraId="01F55B98" w14:textId="77777777" w:rsidR="00DE2733" w:rsidRDefault="00DE2733" w:rsidP="00DE2733">
            <w:pPr>
              <w:tabs>
                <w:tab w:val="left" w:pos="1258"/>
              </w:tabs>
            </w:pPr>
            <w:r>
              <w:t xml:space="preserve">end the file with </w:t>
            </w:r>
          </w:p>
          <w:p w14:paraId="3DC964EF" w14:textId="3EC7530E" w:rsidR="00DE2733" w:rsidRDefault="00DE2733" w:rsidP="00DE2733">
            <w:pPr>
              <w:tabs>
                <w:tab w:val="left" w:pos="1258"/>
              </w:tabs>
            </w:pPr>
            <w:r>
              <w:t>print(</w:t>
            </w:r>
            <w:r w:rsidR="00D55D27">
              <w:t>‘</w:t>
            </w:r>
            <w:r>
              <w:t>(Press Enter to End Program)</w:t>
            </w:r>
            <w:r w:rsidR="00D55D27">
              <w:t>’</w:t>
            </w:r>
            <w:r>
              <w:t>) #Conclusion line</w:t>
            </w:r>
          </w:p>
          <w:p w14:paraId="03704CCB" w14:textId="77777777" w:rsidR="00DE2733" w:rsidRDefault="00DE2733" w:rsidP="00DE2733">
            <w:pPr>
              <w:tabs>
                <w:tab w:val="left" w:pos="1258"/>
              </w:tabs>
            </w:pPr>
            <w:r>
              <w:t>input()</w:t>
            </w:r>
          </w:p>
          <w:p w14:paraId="3CC9E41F" w14:textId="326FBB46" w:rsidR="00DE2733" w:rsidRPr="00CE7904" w:rsidRDefault="00DE2733" w:rsidP="00DE2733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84156A0" w14:textId="0456E8C1" w:rsidR="001F6C15" w:rsidRPr="009E33F3" w:rsidRDefault="00DE2733" w:rsidP="009E33F3">
            <w:pPr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E7904" w:rsidRPr="00BB3E5B" w14:paraId="0FE7D0C7" w14:textId="77777777" w:rsidTr="00BB3D77">
        <w:tc>
          <w:tcPr>
            <w:tcW w:w="2060" w:type="dxa"/>
          </w:tcPr>
          <w:p w14:paraId="7B52249F" w14:textId="727E5D3B" w:rsidR="00CE7904" w:rsidRPr="009E33F3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2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2FE84A05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any figure# in a caption below a images/code snippet is referenced by figure # in the text written up above</w:t>
            </w:r>
          </w:p>
          <w:p w14:paraId="40647E2B" w14:textId="26629B30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6A490F96" w14:textId="13820781" w:rsidR="00CE7904" w:rsidRPr="009E33F3" w:rsidRDefault="00DE2733" w:rsidP="009E33F3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CE7904" w:rsidRPr="00BB3E5B" w14:paraId="52F92B71" w14:textId="77777777" w:rsidTr="00BB3D77">
        <w:tc>
          <w:tcPr>
            <w:tcW w:w="2060" w:type="dxa"/>
          </w:tcPr>
          <w:p w14:paraId="4F95347B" w14:textId="10FC0705" w:rsidR="00CE7904" w:rsidRPr="00CE7904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3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1F6EEBC2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Filename should be: HomeInventory.py</w:t>
            </w:r>
          </w:p>
          <w:p w14:paraId="2A0B28DA" w14:textId="311C22C7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092B08B1" w14:textId="3F9BAE0E" w:rsidR="00CE7904" w:rsidRPr="00CE7904" w:rsidRDefault="00DE2733" w:rsidP="00CE7904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41FCE" w:rsidRPr="00BB3E5B" w14:paraId="5477BF72" w14:textId="77777777" w:rsidTr="00BB3D77">
        <w:tc>
          <w:tcPr>
            <w:tcW w:w="2060" w:type="dxa"/>
          </w:tcPr>
          <w:p w14:paraId="1831D5F9" w14:textId="048B669D" w:rsidR="00C41FCE" w:rsidRPr="00CE7904" w:rsidRDefault="00C41FCE" w:rsidP="00C41FCE">
            <w:pPr>
              <w:tabs>
                <w:tab w:val="left" w:pos="1258"/>
              </w:tabs>
            </w:pPr>
            <w:r w:rsidRPr="00CE7904">
              <w:t>A0</w:t>
            </w:r>
            <w:r>
              <w:t>4</w:t>
            </w:r>
            <w:r w:rsidRPr="00CE7904">
              <w:t>-R</w:t>
            </w:r>
            <w:r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59A87044" w14:textId="77777777" w:rsidR="00A5710B" w:rsidRDefault="00C41FCE" w:rsidP="00C41FCE">
            <w:pPr>
              <w:tabs>
                <w:tab w:val="left" w:pos="1258"/>
              </w:tabs>
            </w:pPr>
            <w:r w:rsidRPr="001D7E5F">
              <w:t>the save/exit option didn't ask me if i wanted to save to the file</w:t>
            </w:r>
            <w:r w:rsidR="007B2D99">
              <w:t xml:space="preserve"> </w:t>
            </w:r>
          </w:p>
          <w:p w14:paraId="2043E1D4" w14:textId="77777777" w:rsidR="00A5710B" w:rsidRDefault="00A5710B" w:rsidP="00C41FCE">
            <w:pPr>
              <w:tabs>
                <w:tab w:val="left" w:pos="1258"/>
              </w:tabs>
            </w:pPr>
          </w:p>
          <w:p w14:paraId="5ADF1875" w14:textId="577FD689" w:rsidR="00C41FCE" w:rsidRDefault="00A5710B" w:rsidP="00C41FCE">
            <w:pPr>
              <w:tabs>
                <w:tab w:val="left" w:pos="1258"/>
              </w:tabs>
            </w:pPr>
            <w:r>
              <w:t xml:space="preserve">Note: </w:t>
            </w:r>
            <w:r w:rsidR="007B2D99">
              <w:t xml:space="preserve">see Figure 5 - </w:t>
            </w:r>
            <w:r w:rsidRPr="00A5710B">
              <w:t>Assignment04_instructions</w:t>
            </w:r>
            <w:r>
              <w:t>.docx</w:t>
            </w:r>
          </w:p>
          <w:p w14:paraId="4AEA7DA9" w14:textId="4499C9CA" w:rsidR="00C41FCE" w:rsidRPr="00DE2733" w:rsidRDefault="00C41FCE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0E38BD2" w14:textId="771C5BC6" w:rsidR="00C41FCE" w:rsidRDefault="00C41FCE" w:rsidP="00C41FCE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4D593A" w:rsidRPr="00BB3E5B" w14:paraId="61AA24C8" w14:textId="77777777" w:rsidTr="00BB3D77">
        <w:tc>
          <w:tcPr>
            <w:tcW w:w="2060" w:type="dxa"/>
          </w:tcPr>
          <w:p w14:paraId="7930FB69" w14:textId="23FC6B94" w:rsidR="004D593A" w:rsidRPr="00CE7904" w:rsidRDefault="004D593A" w:rsidP="00C41FCE">
            <w:pPr>
              <w:tabs>
                <w:tab w:val="left" w:pos="1258"/>
              </w:tabs>
            </w:pPr>
            <w:r>
              <w:t>A05-RSar.docx</w:t>
            </w:r>
          </w:p>
        </w:tc>
        <w:tc>
          <w:tcPr>
            <w:tcW w:w="5940" w:type="dxa"/>
          </w:tcPr>
          <w:p w14:paraId="4841347E" w14:textId="77777777" w:rsidR="004D593A" w:rsidRDefault="007A6661" w:rsidP="00C41FCE">
            <w:pPr>
              <w:tabs>
                <w:tab w:val="left" w:pos="1258"/>
              </w:tabs>
            </w:pPr>
            <w:r w:rsidRPr="007A6661">
              <w:t>Needed to post a link to your GitHub site on the assignment textbox</w:t>
            </w:r>
          </w:p>
          <w:p w14:paraId="6729F217" w14:textId="412BCC16" w:rsidR="007A6661" w:rsidRPr="001D7E5F" w:rsidRDefault="007A6661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4F393B70" w14:textId="7C01F388" w:rsidR="004D593A" w:rsidRDefault="007A6661" w:rsidP="00C41FCE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3D6EC8" w:rsidRPr="00BB3E5B" w14:paraId="64D6C28D" w14:textId="77777777" w:rsidTr="00BB3D77">
        <w:trPr>
          <w:ins w:id="664" w:author="Bambi C" w:date="2022-08-18T08:55:00Z"/>
        </w:trPr>
        <w:tc>
          <w:tcPr>
            <w:tcW w:w="2060" w:type="dxa"/>
          </w:tcPr>
          <w:p w14:paraId="4A453301" w14:textId="17DAAA2C" w:rsidR="003D6EC8" w:rsidRDefault="003D6EC8" w:rsidP="003D6EC8">
            <w:pPr>
              <w:tabs>
                <w:tab w:val="left" w:pos="1258"/>
              </w:tabs>
              <w:rPr>
                <w:ins w:id="665" w:author="Bambi C" w:date="2022-08-18T08:55:00Z"/>
              </w:rPr>
            </w:pPr>
            <w:ins w:id="666" w:author="Bambi C" w:date="2022-08-18T08:55:00Z">
              <w:r>
                <w:t>A06-RSar.docx</w:t>
              </w:r>
            </w:ins>
          </w:p>
        </w:tc>
        <w:tc>
          <w:tcPr>
            <w:tcW w:w="5940" w:type="dxa"/>
          </w:tcPr>
          <w:p w14:paraId="4B79C4A9" w14:textId="77777777" w:rsidR="003D6EC8" w:rsidRDefault="00BB3D77" w:rsidP="003D6EC8">
            <w:pPr>
              <w:tabs>
                <w:tab w:val="left" w:pos="1258"/>
              </w:tabs>
              <w:rPr>
                <w:ins w:id="667" w:author="Bambi C" w:date="2022-08-19T10:41:00Z"/>
              </w:rPr>
            </w:pPr>
            <w:ins w:id="668" w:author="Bambi C" w:date="2022-08-19T10:41:00Z">
              <w:r w:rsidRPr="00BB3D77">
                <w:t>for the zip file, only include the document file and the python file</w:t>
              </w:r>
            </w:ins>
          </w:p>
          <w:p w14:paraId="5BC293A4" w14:textId="08CA144F" w:rsidR="00BB3D77" w:rsidRPr="007A6661" w:rsidRDefault="00BB3D77" w:rsidP="003D6EC8">
            <w:pPr>
              <w:tabs>
                <w:tab w:val="left" w:pos="1258"/>
              </w:tabs>
              <w:rPr>
                <w:ins w:id="669" w:author="Bambi C" w:date="2022-08-18T08:55:00Z"/>
              </w:rPr>
            </w:pPr>
          </w:p>
        </w:tc>
        <w:tc>
          <w:tcPr>
            <w:tcW w:w="1558" w:type="dxa"/>
          </w:tcPr>
          <w:p w14:paraId="52A6D218" w14:textId="06089CA9" w:rsidR="003D6EC8" w:rsidRDefault="00BB3D77" w:rsidP="003D6EC8">
            <w:pPr>
              <w:keepNext/>
              <w:tabs>
                <w:tab w:val="left" w:pos="1258"/>
              </w:tabs>
              <w:jc w:val="center"/>
              <w:rPr>
                <w:ins w:id="670" w:author="Bambi C" w:date="2022-08-18T08:55:00Z"/>
              </w:rPr>
            </w:pPr>
            <w:ins w:id="671" w:author="Bambi C" w:date="2022-08-19T10:41:00Z">
              <w:r>
                <w:t>-1</w:t>
              </w:r>
            </w:ins>
          </w:p>
        </w:tc>
      </w:tr>
    </w:tbl>
    <w:p w14:paraId="69CC9111" w14:textId="6A4F386B" w:rsidR="001F6C15" w:rsidRDefault="00CE7904" w:rsidP="000606C4">
      <w:pPr>
        <w:pStyle w:val="Caption"/>
      </w:pPr>
      <w:bookmarkStart w:id="672" w:name="_Ref110337438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673" w:author="Bambi C" w:date="2022-08-24T11:47:00Z">
        <w:r w:rsidR="00FD1280">
          <w:rPr>
            <w:noProof/>
          </w:rPr>
          <w:t>6</w:t>
        </w:r>
      </w:ins>
      <w:del w:id="674" w:author="Bambi C" w:date="2022-08-18T08:58:00Z">
        <w:r w:rsidR="00A77FF4" w:rsidDel="00336DA5">
          <w:rPr>
            <w:noProof/>
          </w:rPr>
          <w:delText>7</w:delText>
        </w:r>
      </w:del>
      <w:r w:rsidR="00DE6474">
        <w:rPr>
          <w:noProof/>
        </w:rPr>
        <w:fldChar w:fldCharType="end"/>
      </w:r>
      <w:bookmarkEnd w:id="672"/>
      <w:r>
        <w:t>. Table of review comments from prior assignments</w:t>
      </w:r>
    </w:p>
    <w:p w14:paraId="45B150EA" w14:textId="678B99F6" w:rsidR="003426A3" w:rsidRDefault="003426A3" w:rsidP="003426A3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7D703662" w14:textId="6C224A79" w:rsidR="008A1EBC" w:rsidRDefault="00675A6C" w:rsidP="00202024">
      <w:pPr>
        <w:pStyle w:val="Heading2"/>
      </w:pPr>
      <w:bookmarkStart w:id="675" w:name="_Toc112269641"/>
      <w:r>
        <w:t>Design</w:t>
      </w:r>
      <w:bookmarkEnd w:id="675"/>
    </w:p>
    <w:p w14:paraId="7D505DEB" w14:textId="779EA4C4" w:rsidR="00202024" w:rsidRDefault="00F75165" w:rsidP="00202024">
      <w:r>
        <w:t xml:space="preserve">This section includes the relevant components in the Python code </w:t>
      </w:r>
      <w:r w:rsidR="001D31C2">
        <w:t>that compose my proposed solution to the assignment.</w:t>
      </w:r>
    </w:p>
    <w:p w14:paraId="1C23E120" w14:textId="78D1EFC2" w:rsidR="00C123B0" w:rsidRDefault="00C123B0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1112929B" w14:textId="6B096E13" w:rsidR="00936033" w:rsidRDefault="00814C5D" w:rsidP="009E33F3">
      <w:pPr>
        <w:pStyle w:val="Heading3"/>
      </w:pPr>
      <w:bookmarkStart w:id="676" w:name="_Toc112269642"/>
      <w:r>
        <w:t>Standard elements</w:t>
      </w:r>
      <w:bookmarkEnd w:id="676"/>
    </w:p>
    <w:p w14:paraId="569FA314" w14:textId="1404C628" w:rsidR="003426A3" w:rsidRDefault="003426A3" w:rsidP="003426A3">
      <w:pPr>
        <w:pStyle w:val="Heading4"/>
      </w:pPr>
      <w:bookmarkStart w:id="677" w:name="_Ref110936552"/>
      <w:bookmarkStart w:id="678" w:name="_Toc112269643"/>
      <w:r>
        <w:t>Code style</w:t>
      </w:r>
      <w:bookmarkEnd w:id="677"/>
      <w:bookmarkEnd w:id="678"/>
    </w:p>
    <w:p w14:paraId="45402D7A" w14:textId="3A3769EC" w:rsidR="003426A3" w:rsidRDefault="003426A3" w:rsidP="003426A3">
      <w:r>
        <w:t>By default, PyCharm will automatically perform checks of code style for PEP 8 (</w:t>
      </w:r>
      <w:r w:rsidRPr="00083C61">
        <w:t xml:space="preserve">JetBrains, </w:t>
      </w:r>
      <w:hyperlink r:id="rId13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 w:rsidRPr="00083C61">
        <w:t>, 2022</w:t>
      </w:r>
      <w:r>
        <w:t>)</w:t>
      </w:r>
      <w:r w:rsidRPr="00083C61">
        <w:t xml:space="preserve"> (External site)</w:t>
      </w:r>
      <w:r>
        <w:t>. I made a conscious decision to follow the Problems/Solutions PyCharm identified, which in some cases conflict with the code style taught in class / prior assignments</w:t>
      </w:r>
      <w:r w:rsidR="00D55D27">
        <w:t xml:space="preserve"> </w:t>
      </w:r>
      <w:r w:rsidR="000606C4">
        <w:t>–</w:t>
      </w:r>
      <w:r w:rsidR="00D55D27">
        <w:t xml:space="preserve"> </w:t>
      </w:r>
      <w:r w:rsidR="000606C4">
        <w:t>honestly, it makes reading for errors in PyCharm a lot easier without having to mess with config settings of the feature</w:t>
      </w:r>
      <w:r>
        <w:t>.</w:t>
      </w:r>
    </w:p>
    <w:p w14:paraId="4A1D7AC9" w14:textId="77777777" w:rsidR="003426A3" w:rsidRDefault="003426A3" w:rsidP="003426A3">
      <w:r>
        <w:t xml:space="preserve">For more information about PEP 8 code style guide: </w:t>
      </w:r>
      <w:hyperlink r:id="rId14" w:history="1">
        <w:r w:rsidRPr="00F77B54">
          <w:rPr>
            <w:rStyle w:val="Hyperlink"/>
          </w:rPr>
          <w:t>https://peps.python.org/pep-0008/</w:t>
        </w:r>
      </w:hyperlink>
      <w:r>
        <w:t xml:space="preserve"> </w:t>
      </w:r>
    </w:p>
    <w:p w14:paraId="39245E86" w14:textId="1A4E3B86" w:rsidR="00E54D5B" w:rsidRDefault="00E54D5B" w:rsidP="00BA272F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5BF8EB00" w14:textId="08437204" w:rsidR="00A4695C" w:rsidDel="00CB391F" w:rsidRDefault="00E54D5B" w:rsidP="00BA272F">
      <w:pPr>
        <w:pStyle w:val="Heading4"/>
        <w:rPr>
          <w:del w:id="679" w:author="Bambi C" w:date="2022-08-18T19:21:00Z"/>
        </w:rPr>
      </w:pPr>
      <w:del w:id="680" w:author="Bambi C" w:date="2022-08-18T19:21:00Z">
        <w:r w:rsidDel="00CB391F">
          <w:delText>Exception</w:delText>
        </w:r>
        <w:r w:rsidR="00482238" w:rsidDel="00CB391F">
          <w:delText>s</w:delText>
        </w:r>
        <w:bookmarkStart w:id="681" w:name="_Toc111802069"/>
        <w:bookmarkStart w:id="682" w:name="_Toc112170611"/>
        <w:bookmarkStart w:id="683" w:name="_Toc112232929"/>
        <w:bookmarkStart w:id="684" w:name="_Toc112232987"/>
        <w:bookmarkStart w:id="685" w:name="_Toc112233042"/>
        <w:bookmarkStart w:id="686" w:name="_Toc112233098"/>
        <w:bookmarkStart w:id="687" w:name="_Toc112233154"/>
        <w:bookmarkStart w:id="688" w:name="_Toc112233213"/>
        <w:bookmarkStart w:id="689" w:name="_Toc112233266"/>
        <w:bookmarkStart w:id="690" w:name="_Toc112233321"/>
        <w:bookmarkStart w:id="691" w:name="_Toc112243143"/>
        <w:bookmarkStart w:id="692" w:name="_Toc112243398"/>
        <w:bookmarkStart w:id="693" w:name="_Toc112264362"/>
        <w:bookmarkStart w:id="694" w:name="_Toc112269644"/>
        <w:bookmarkEnd w:id="681"/>
        <w:bookmarkEnd w:id="682"/>
        <w:bookmarkEnd w:id="683"/>
        <w:bookmarkEnd w:id="684"/>
        <w:bookmarkEnd w:id="685"/>
        <w:bookmarkEnd w:id="686"/>
        <w:bookmarkEnd w:id="687"/>
        <w:bookmarkEnd w:id="688"/>
        <w:bookmarkEnd w:id="689"/>
        <w:bookmarkEnd w:id="690"/>
        <w:bookmarkEnd w:id="691"/>
        <w:bookmarkEnd w:id="692"/>
        <w:bookmarkEnd w:id="693"/>
        <w:bookmarkEnd w:id="694"/>
      </w:del>
    </w:p>
    <w:p w14:paraId="24367317" w14:textId="3239822B" w:rsidR="00E54D5B" w:rsidDel="00CB391F" w:rsidRDefault="000D5286" w:rsidP="00BA272F">
      <w:pPr>
        <w:rPr>
          <w:del w:id="695" w:author="Bambi C" w:date="2022-08-18T19:21:00Z"/>
        </w:rPr>
      </w:pPr>
      <w:del w:id="696" w:author="Bambi C" w:date="2022-08-18T19:21:00Z">
        <w:r w:rsidDel="00CB391F">
          <w:delText>Since I will be modifying “base code” provided, I have</w:delText>
        </w:r>
        <w:r w:rsidR="00BD10C9" w:rsidDel="00CB391F">
          <w:delText xml:space="preserve"> not changed the variable naming convention </w:delText>
        </w:r>
        <w:r w:rsidR="00E54A47" w:rsidDel="00CB391F">
          <w:delText xml:space="preserve">to keep code more comparable to the code submitted by classmates. </w:delText>
        </w:r>
        <w:r w:rsidR="00B95718" w:rsidDel="00CB391F">
          <w:delText xml:space="preserve">In other circumstances, I will confirm to the code style specified in Section </w:delText>
        </w:r>
        <w:r w:rsidR="00E47F57" w:rsidDel="00CB391F">
          <w:fldChar w:fldCharType="begin"/>
        </w:r>
        <w:r w:rsidR="00E47F57" w:rsidDel="00CB391F">
          <w:delInstrText xml:space="preserve"> REF _Ref110936552 \r \h </w:delInstrText>
        </w:r>
        <w:r w:rsidR="00E47F57" w:rsidDel="00CB391F">
          <w:fldChar w:fldCharType="separate"/>
        </w:r>
        <w:r w:rsidR="00E47F57" w:rsidDel="00CB391F">
          <w:delText>4.2.1.1</w:delText>
        </w:r>
        <w:r w:rsidR="00E47F57" w:rsidDel="00CB391F">
          <w:fldChar w:fldCharType="end"/>
        </w:r>
        <w:r w:rsidR="00E47F57" w:rsidDel="00CB391F">
          <w:delText>.</w:delText>
        </w:r>
        <w:bookmarkStart w:id="697" w:name="_Toc111802070"/>
        <w:bookmarkStart w:id="698" w:name="_Toc112170612"/>
        <w:bookmarkStart w:id="699" w:name="_Toc112232930"/>
        <w:bookmarkStart w:id="700" w:name="_Toc112232988"/>
        <w:bookmarkStart w:id="701" w:name="_Toc112233043"/>
        <w:bookmarkStart w:id="702" w:name="_Toc112233099"/>
        <w:bookmarkStart w:id="703" w:name="_Toc112233155"/>
        <w:bookmarkStart w:id="704" w:name="_Toc112233214"/>
        <w:bookmarkStart w:id="705" w:name="_Toc112233267"/>
        <w:bookmarkStart w:id="706" w:name="_Toc112233322"/>
        <w:bookmarkStart w:id="707" w:name="_Toc112243144"/>
        <w:bookmarkStart w:id="708" w:name="_Toc112243399"/>
        <w:bookmarkStart w:id="709" w:name="_Toc112264363"/>
        <w:bookmarkStart w:id="710" w:name="_Toc112269645"/>
        <w:bookmarkEnd w:id="697"/>
        <w:bookmarkEnd w:id="698"/>
        <w:bookmarkEnd w:id="699"/>
        <w:bookmarkEnd w:id="700"/>
        <w:bookmarkEnd w:id="701"/>
        <w:bookmarkEnd w:id="702"/>
        <w:bookmarkEnd w:id="703"/>
        <w:bookmarkEnd w:id="704"/>
        <w:bookmarkEnd w:id="705"/>
        <w:bookmarkEnd w:id="706"/>
        <w:bookmarkEnd w:id="707"/>
        <w:bookmarkEnd w:id="708"/>
        <w:bookmarkEnd w:id="709"/>
        <w:bookmarkEnd w:id="710"/>
      </w:del>
    </w:p>
    <w:p w14:paraId="44A631DC" w14:textId="0DBFC0B9" w:rsidR="003426A3" w:rsidRPr="00202024" w:rsidDel="00CB391F" w:rsidRDefault="003426A3" w:rsidP="000606C4">
      <w:pPr>
        <w:jc w:val="right"/>
        <w:rPr>
          <w:del w:id="711" w:author="Bambi C" w:date="2022-08-18T19:21:00Z"/>
        </w:rPr>
      </w:pPr>
      <w:del w:id="712" w:author="Bambi C" w:date="2022-08-18T19:21:00Z">
        <w:r w:rsidRPr="00216DE9" w:rsidDel="00CB391F">
          <w:delText>[</w:delText>
        </w:r>
        <w:r w:rsidRPr="00EB462D" w:rsidDel="00CB391F">
          <w:fldChar w:fldCharType="begin"/>
        </w:r>
        <w:r w:rsidRPr="00EB462D" w:rsidDel="00CB391F">
          <w:delInstrText xml:space="preserve"> REF _Ref108280728 \h  \* MERGEFORMAT </w:delInstrText>
        </w:r>
        <w:r w:rsidRPr="00EB462D" w:rsidDel="00CB391F">
          <w:fldChar w:fldCharType="separate"/>
        </w:r>
        <w:r w:rsidRPr="002C103A" w:rsidDel="00CB391F">
          <w:delText>Table of Contents</w:delText>
        </w:r>
        <w:r w:rsidRPr="00EB462D" w:rsidDel="00CB391F">
          <w:fldChar w:fldCharType="end"/>
        </w:r>
        <w:r w:rsidRPr="00EB462D" w:rsidDel="00CB391F">
          <w:delText>]</w:delText>
        </w:r>
        <w:bookmarkStart w:id="713" w:name="_Toc111802071"/>
        <w:bookmarkStart w:id="714" w:name="_Toc112170613"/>
        <w:bookmarkStart w:id="715" w:name="_Toc112232931"/>
        <w:bookmarkStart w:id="716" w:name="_Toc112232989"/>
        <w:bookmarkStart w:id="717" w:name="_Toc112233044"/>
        <w:bookmarkStart w:id="718" w:name="_Toc112233100"/>
        <w:bookmarkStart w:id="719" w:name="_Toc112233156"/>
        <w:bookmarkStart w:id="720" w:name="_Toc112233215"/>
        <w:bookmarkStart w:id="721" w:name="_Toc112233268"/>
        <w:bookmarkStart w:id="722" w:name="_Toc112233323"/>
        <w:bookmarkStart w:id="723" w:name="_Toc112243145"/>
        <w:bookmarkStart w:id="724" w:name="_Toc112243400"/>
        <w:bookmarkStart w:id="725" w:name="_Toc112264364"/>
        <w:bookmarkStart w:id="726" w:name="_Toc112269646"/>
        <w:bookmarkEnd w:id="713"/>
        <w:bookmarkEnd w:id="714"/>
        <w:bookmarkEnd w:id="715"/>
        <w:bookmarkEnd w:id="716"/>
        <w:bookmarkEnd w:id="717"/>
        <w:bookmarkEnd w:id="718"/>
        <w:bookmarkEnd w:id="719"/>
        <w:bookmarkEnd w:id="720"/>
        <w:bookmarkEnd w:id="721"/>
        <w:bookmarkEnd w:id="722"/>
        <w:bookmarkEnd w:id="723"/>
        <w:bookmarkEnd w:id="724"/>
        <w:bookmarkEnd w:id="725"/>
        <w:bookmarkEnd w:id="726"/>
      </w:del>
    </w:p>
    <w:p w14:paraId="4A1F4A95" w14:textId="0CEAA589" w:rsidR="00265303" w:rsidRDefault="00AC3005" w:rsidP="009E33F3">
      <w:pPr>
        <w:pStyle w:val="Heading4"/>
      </w:pPr>
      <w:bookmarkStart w:id="727" w:name="_Toc112269647"/>
      <w:r>
        <w:t>Script header</w:t>
      </w:r>
      <w:bookmarkEnd w:id="727"/>
    </w:p>
    <w:p w14:paraId="7DBBEA28" w14:textId="583C52F4" w:rsidR="00265303" w:rsidRDefault="00AD4176" w:rsidP="00B22B01">
      <w:r>
        <w:t>In the script header (</w:t>
      </w:r>
      <w:r w:rsidR="004D350E">
        <w:t xml:space="preserve">top of </w:t>
      </w:r>
      <w:r>
        <w:t xml:space="preserve">the </w:t>
      </w:r>
      <w:r w:rsidR="004D350E">
        <w:t>script file</w:t>
      </w:r>
      <w:r>
        <w:t>)</w:t>
      </w:r>
      <w:r w:rsidR="00021FB8">
        <w:t>, the following information must be recorded in the following format</w:t>
      </w:r>
      <w:r w:rsidR="00011F62">
        <w:t xml:space="preserve"> (</w:t>
      </w:r>
      <w:r w:rsidR="005332AB">
        <w:fldChar w:fldCharType="begin"/>
      </w:r>
      <w:r w:rsidR="005332AB">
        <w:instrText xml:space="preserve"> REF _Ref109673335 \h </w:instrText>
      </w:r>
      <w:r w:rsidR="005332AB">
        <w:fldChar w:fldCharType="separate"/>
      </w:r>
      <w:ins w:id="728" w:author="Bambi C" w:date="2022-08-24T11:47:00Z">
        <w:r w:rsidR="00E80E7F">
          <w:t xml:space="preserve">Figure </w:t>
        </w:r>
        <w:r w:rsidR="00E80E7F">
          <w:rPr>
            <w:noProof/>
          </w:rPr>
          <w:t>7</w:t>
        </w:r>
      </w:ins>
      <w:del w:id="729" w:author="Bambi C" w:date="2022-08-24T11:47:00Z">
        <w:r w:rsidR="00431FB5" w:rsidDel="00E80E7F">
          <w:delText xml:space="preserve">Figure </w:delText>
        </w:r>
        <w:r w:rsidR="00431FB5" w:rsidDel="00E80E7F">
          <w:rPr>
            <w:noProof/>
          </w:rPr>
          <w:delText>6</w:delText>
        </w:r>
      </w:del>
      <w:del w:id="730" w:author="Bambi C" w:date="2022-08-18T08:58:00Z">
        <w:r w:rsidR="00760C9D" w:rsidDel="00431FB5">
          <w:delText xml:space="preserve">Figure </w:delText>
        </w:r>
        <w:r w:rsidR="00760C9D" w:rsidDel="00431FB5">
          <w:rPr>
            <w:noProof/>
          </w:rPr>
          <w:delText>8</w:delText>
        </w:r>
      </w:del>
      <w:r w:rsidR="005332AB">
        <w:fldChar w:fldCharType="end"/>
      </w:r>
      <w:r w:rsidR="00011F62">
        <w:t>)</w:t>
      </w:r>
      <w:r w:rsidR="00582C03">
        <w:t>: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  <w:tblPrChange w:id="731" w:author="Bambi C" w:date="2022-08-24T13:20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shd w:val="clear" w:color="auto" w:fill="497288" w:themeFill="accent4" w:themeFillShade="BF"/>
            <w:tblLook w:val="04A0" w:firstRow="1" w:lastRow="0" w:firstColumn="1" w:lastColumn="0" w:noHBand="0" w:noVBand="1"/>
          </w:tblPr>
        </w:tblPrChange>
      </w:tblPr>
      <w:tblGrid>
        <w:gridCol w:w="8640"/>
        <w:tblGridChange w:id="732">
          <w:tblGrid>
            <w:gridCol w:w="8928"/>
          </w:tblGrid>
        </w:tblGridChange>
      </w:tblGrid>
      <w:tr w:rsidR="00021FB8" w14:paraId="6023067E" w14:textId="77777777" w:rsidTr="000C68AE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733" w:author="Bambi C" w:date="2022-08-24T13:20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7065CDF9" w14:textId="37C4EF5F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  <w:p w14:paraId="0C9BB79B" w14:textId="4F5C0236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Title: </w:t>
            </w:r>
            <w:r w:rsidR="00026431" w:rsidRPr="009E33F3">
              <w:rPr>
                <w:rFonts w:ascii="Consolas" w:hAnsi="Consolas" w:cs="Consolas"/>
                <w:iCs w:val="0"/>
                <w:color w:val="000000" w:themeColor="text1"/>
              </w:rPr>
              <w:t>Assignment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##</w:t>
            </w:r>
          </w:p>
          <w:p w14:paraId="4CDF6962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lastRenderedPageBreak/>
              <w:t># Dev: RSar</w:t>
            </w:r>
          </w:p>
          <w:p w14:paraId="31DAB7A8" w14:textId="4A55D25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Desc: 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short description of script</w:t>
            </w:r>
          </w:p>
          <w:p w14:paraId="2EC486D1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 ChangeLog: (date,name,change)</w:t>
            </w:r>
          </w:p>
          <w:p w14:paraId="4474D126" w14:textId="3EC81843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           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yyyy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/mm/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dd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 Dev, Created File</w:t>
            </w:r>
          </w:p>
          <w:p w14:paraId="65754D4A" w14:textId="4FBA2CDB" w:rsidR="00021FB8" w:rsidRPr="009E33F3" w:rsidRDefault="003D403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</w:tc>
      </w:tr>
    </w:tbl>
    <w:p w14:paraId="7684A19F" w14:textId="1D80E027" w:rsidR="003964CB" w:rsidRDefault="00F9059C" w:rsidP="00F9059C">
      <w:pPr>
        <w:pStyle w:val="Caption"/>
      </w:pPr>
      <w:bookmarkStart w:id="734" w:name="_Ref109673335"/>
      <w:r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735" w:author="Bambi C" w:date="2022-08-24T11:47:00Z">
        <w:r w:rsidR="00E80E7F">
          <w:rPr>
            <w:noProof/>
          </w:rPr>
          <w:t>7</w:t>
        </w:r>
      </w:ins>
      <w:del w:id="736" w:author="Bambi C" w:date="2022-08-18T08:58:00Z">
        <w:r w:rsidR="00A77FF4" w:rsidDel="00431FB5">
          <w:rPr>
            <w:noProof/>
          </w:rPr>
          <w:delText>8</w:delText>
        </w:r>
      </w:del>
      <w:r w:rsidR="00DE6474">
        <w:rPr>
          <w:noProof/>
        </w:rPr>
        <w:fldChar w:fldCharType="end"/>
      </w:r>
      <w:bookmarkEnd w:id="734"/>
      <w:r>
        <w:t xml:space="preserve">. </w:t>
      </w:r>
      <w:r w:rsidR="00F00C4D">
        <w:t>Source code for header</w:t>
      </w:r>
    </w:p>
    <w:p w14:paraId="0DBAF5A9" w14:textId="0C187062" w:rsidR="002F392E" w:rsidRDefault="00C123B0" w:rsidP="00582C0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4C789B1" w14:textId="64A672F5" w:rsidR="00027850" w:rsidDel="00986BD6" w:rsidRDefault="00E763D3" w:rsidP="009E33F3">
      <w:pPr>
        <w:pStyle w:val="Heading4"/>
        <w:rPr>
          <w:del w:id="737" w:author="Bambi C" w:date="2022-08-23T19:30:00Z"/>
        </w:rPr>
      </w:pPr>
      <w:del w:id="738" w:author="Bambi C" w:date="2022-08-23T19:30:00Z">
        <w:r w:rsidDel="00986BD6">
          <w:delText xml:space="preserve">Program </w:delText>
        </w:r>
        <w:r w:rsidR="00491D05" w:rsidDel="00986BD6">
          <w:delText>start</w:delText>
        </w:r>
        <w:bookmarkStart w:id="739" w:name="_Toc112232933"/>
        <w:bookmarkStart w:id="740" w:name="_Toc112232991"/>
        <w:bookmarkStart w:id="741" w:name="_Toc112233046"/>
        <w:bookmarkStart w:id="742" w:name="_Toc112233102"/>
        <w:bookmarkStart w:id="743" w:name="_Toc112233158"/>
        <w:bookmarkStart w:id="744" w:name="_Toc112233217"/>
        <w:bookmarkStart w:id="745" w:name="_Toc112233270"/>
        <w:bookmarkStart w:id="746" w:name="_Toc112233325"/>
        <w:bookmarkStart w:id="747" w:name="_Toc112243147"/>
        <w:bookmarkStart w:id="748" w:name="_Toc112243402"/>
        <w:bookmarkStart w:id="749" w:name="_Toc112264366"/>
        <w:bookmarkStart w:id="750" w:name="_Toc112269648"/>
        <w:bookmarkEnd w:id="739"/>
        <w:bookmarkEnd w:id="740"/>
        <w:bookmarkEnd w:id="741"/>
        <w:bookmarkEnd w:id="742"/>
        <w:bookmarkEnd w:id="743"/>
        <w:bookmarkEnd w:id="744"/>
        <w:bookmarkEnd w:id="745"/>
        <w:bookmarkEnd w:id="746"/>
        <w:bookmarkEnd w:id="747"/>
        <w:bookmarkEnd w:id="748"/>
        <w:bookmarkEnd w:id="749"/>
        <w:bookmarkEnd w:id="750"/>
      </w:del>
    </w:p>
    <w:p w14:paraId="7B6C7C37" w14:textId="7120A4A3" w:rsidR="009A0D3A" w:rsidDel="00986BD6" w:rsidRDefault="009A0D3A" w:rsidP="00027850">
      <w:pPr>
        <w:rPr>
          <w:del w:id="751" w:author="Bambi C" w:date="2022-08-23T19:30:00Z"/>
        </w:rPr>
      </w:pPr>
      <w:del w:id="752" w:author="Bambi C" w:date="2022-08-23T19:30:00Z">
        <w:r w:rsidDel="00986BD6">
          <w:delText xml:space="preserve">Although not explicitly required, </w:delText>
        </w:r>
        <w:r w:rsidR="00C97B4A" w:rsidDel="00986BD6">
          <w:delText>I’ve decided to begin all programs with the program title as the first line of display to the user. To ‘future-proof’ expansion on this feature, it will be declared as a variable and called in print() statement</w:delText>
        </w:r>
        <w:r w:rsidR="00295878" w:rsidDel="00986BD6">
          <w:delText xml:space="preserve"> (</w:delText>
        </w:r>
        <w:r w:rsidR="00C519A5" w:rsidDel="00986BD6">
          <w:fldChar w:fldCharType="begin"/>
        </w:r>
        <w:r w:rsidR="00C519A5" w:rsidDel="00986BD6">
          <w:delInstrText xml:space="preserve"> REF _Ref109674283 \h </w:delInstrText>
        </w:r>
        <w:r w:rsidR="00C519A5" w:rsidDel="00986BD6">
          <w:fldChar w:fldCharType="separate"/>
        </w:r>
      </w:del>
      <w:del w:id="753" w:author="Bambi C" w:date="2022-08-18T08:58:00Z">
        <w:r w:rsidR="00760C9D" w:rsidDel="00431FB5">
          <w:delText xml:space="preserve">Figure </w:delText>
        </w:r>
        <w:r w:rsidR="00760C9D" w:rsidDel="00431FB5">
          <w:rPr>
            <w:noProof/>
          </w:rPr>
          <w:delText>9</w:delText>
        </w:r>
      </w:del>
      <w:del w:id="754" w:author="Bambi C" w:date="2022-08-23T19:30:00Z">
        <w:r w:rsidR="00C519A5" w:rsidDel="00986BD6">
          <w:fldChar w:fldCharType="end"/>
        </w:r>
        <w:r w:rsidR="00295878" w:rsidDel="00986BD6">
          <w:delText>)</w:delText>
        </w:r>
        <w:r w:rsidR="00C97B4A" w:rsidDel="00986BD6">
          <w:delText>.</w:delText>
        </w:r>
        <w:bookmarkStart w:id="755" w:name="_Toc112232934"/>
        <w:bookmarkStart w:id="756" w:name="_Toc112232992"/>
        <w:bookmarkStart w:id="757" w:name="_Toc112233047"/>
        <w:bookmarkStart w:id="758" w:name="_Toc112233103"/>
        <w:bookmarkStart w:id="759" w:name="_Toc112233159"/>
        <w:bookmarkStart w:id="760" w:name="_Toc112233218"/>
        <w:bookmarkStart w:id="761" w:name="_Toc112233271"/>
        <w:bookmarkStart w:id="762" w:name="_Toc112233326"/>
        <w:bookmarkStart w:id="763" w:name="_Toc112243148"/>
        <w:bookmarkStart w:id="764" w:name="_Toc112243403"/>
        <w:bookmarkStart w:id="765" w:name="_Toc112264367"/>
        <w:bookmarkStart w:id="766" w:name="_Toc112269649"/>
        <w:bookmarkEnd w:id="755"/>
        <w:bookmarkEnd w:id="756"/>
        <w:bookmarkEnd w:id="757"/>
        <w:bookmarkEnd w:id="758"/>
        <w:bookmarkEnd w:id="759"/>
        <w:bookmarkEnd w:id="760"/>
        <w:bookmarkEnd w:id="761"/>
        <w:bookmarkEnd w:id="762"/>
        <w:bookmarkEnd w:id="763"/>
        <w:bookmarkEnd w:id="764"/>
        <w:bookmarkEnd w:id="765"/>
        <w:bookmarkEnd w:id="766"/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928"/>
      </w:tblGrid>
      <w:tr w:rsidR="00C97B4A" w:rsidDel="00986BD6" w14:paraId="083D94EB" w14:textId="14A3FAAA" w:rsidTr="00B507B8">
        <w:trPr>
          <w:del w:id="767" w:author="Bambi C" w:date="2022-08-23T19:30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E17D347" w14:textId="0CB54B69" w:rsidR="00403C85" w:rsidDel="00986BD6" w:rsidRDefault="0065030D" w:rsidP="00451F5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768" w:author="Bambi C" w:date="2022-08-23T19:30:00Z"/>
                <w:rFonts w:ascii="Consolas" w:hAnsi="Consolas" w:cs="Consolas"/>
                <w:iCs w:val="0"/>
                <w:color w:val="000000" w:themeColor="text1"/>
              </w:rPr>
            </w:pPr>
            <w:del w:id="769" w:author="Bambi C" w:date="2022-08-23T19:30:00Z">
              <w:r w:rsidRPr="000E666D" w:rsidDel="00986BD6">
                <w:rPr>
                  <w:rFonts w:ascii="Consolas" w:hAnsi="Consolas" w:cs="Consolas"/>
                  <w:iCs w:val="0"/>
                  <w:color w:val="000000" w:themeColor="text1"/>
                </w:rPr>
                <w:delText>strProgramTitle = "</w:delText>
              </w:r>
            </w:del>
            <w:del w:id="770" w:author="Bambi C" w:date="2022-08-19T10:41:00Z">
              <w:r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To Do List </w:delText>
              </w:r>
              <w:r w:rsidR="007F3604"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XP </w:delText>
              </w:r>
              <w:r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>v</w:delText>
              </w:r>
              <w:r w:rsidR="007F3604"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>2</w:delText>
              </w:r>
              <w:r w:rsidRPr="000E666D" w:rsidDel="00BB3D77">
                <w:rPr>
                  <w:rFonts w:ascii="Consolas" w:hAnsi="Consolas" w:cs="Consolas"/>
                  <w:iCs w:val="0"/>
                  <w:color w:val="000000" w:themeColor="text1"/>
                </w:rPr>
                <w:delText>.0</w:delText>
              </w:r>
            </w:del>
            <w:del w:id="771" w:author="Bambi C" w:date="2022-08-23T19:30:00Z">
              <w:r w:rsidRPr="000E666D" w:rsidDel="00986BD6">
                <w:rPr>
                  <w:rFonts w:ascii="Consolas" w:hAnsi="Consolas" w:cs="Consolas"/>
                  <w:iCs w:val="0"/>
                  <w:color w:val="000000" w:themeColor="text1"/>
                </w:rPr>
                <w:delText>"</w:delText>
              </w:r>
              <w:r w:rsidR="005B6701" w:rsidRPr="000E666D" w:rsidDel="00986BD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# Program name</w:delText>
              </w:r>
              <w:bookmarkStart w:id="772" w:name="_Toc112232935"/>
              <w:bookmarkStart w:id="773" w:name="_Toc112232993"/>
              <w:bookmarkStart w:id="774" w:name="_Toc112233048"/>
              <w:bookmarkStart w:id="775" w:name="_Toc112233104"/>
              <w:bookmarkStart w:id="776" w:name="_Toc112233160"/>
              <w:bookmarkStart w:id="777" w:name="_Toc112233219"/>
              <w:bookmarkStart w:id="778" w:name="_Toc112233272"/>
              <w:bookmarkStart w:id="779" w:name="_Toc112233327"/>
              <w:bookmarkStart w:id="780" w:name="_Toc112243149"/>
              <w:bookmarkStart w:id="781" w:name="_Toc112243404"/>
              <w:bookmarkStart w:id="782" w:name="_Toc112264368"/>
              <w:bookmarkStart w:id="783" w:name="_Toc112269650"/>
              <w:bookmarkEnd w:id="772"/>
              <w:bookmarkEnd w:id="773"/>
              <w:bookmarkEnd w:id="774"/>
              <w:bookmarkEnd w:id="775"/>
              <w:bookmarkEnd w:id="776"/>
              <w:bookmarkEnd w:id="777"/>
              <w:bookmarkEnd w:id="778"/>
              <w:bookmarkEnd w:id="779"/>
              <w:bookmarkEnd w:id="780"/>
              <w:bookmarkEnd w:id="781"/>
              <w:bookmarkEnd w:id="782"/>
              <w:bookmarkEnd w:id="783"/>
            </w:del>
          </w:p>
          <w:p w14:paraId="32D99290" w14:textId="221AA7F4" w:rsidR="0065030D" w:rsidDel="00986BD6" w:rsidRDefault="0065030D" w:rsidP="0080361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784" w:author="Bambi C" w:date="2022-08-23T19:30:00Z"/>
                <w:rFonts w:ascii="Consolas" w:hAnsi="Consolas" w:cs="Consolas"/>
                <w:iCs w:val="0"/>
                <w:color w:val="000000" w:themeColor="text1"/>
              </w:rPr>
            </w:pPr>
            <w:bookmarkStart w:id="785" w:name="_Toc112232936"/>
            <w:bookmarkStart w:id="786" w:name="_Toc112232994"/>
            <w:bookmarkStart w:id="787" w:name="_Toc112233049"/>
            <w:bookmarkStart w:id="788" w:name="_Toc112233105"/>
            <w:bookmarkStart w:id="789" w:name="_Toc112233161"/>
            <w:bookmarkStart w:id="790" w:name="_Toc112233220"/>
            <w:bookmarkStart w:id="791" w:name="_Toc112233273"/>
            <w:bookmarkStart w:id="792" w:name="_Toc112233328"/>
            <w:bookmarkStart w:id="793" w:name="_Toc112243150"/>
            <w:bookmarkStart w:id="794" w:name="_Toc112243405"/>
            <w:bookmarkStart w:id="795" w:name="_Toc112264369"/>
            <w:bookmarkStart w:id="796" w:name="_Toc112269651"/>
            <w:bookmarkEnd w:id="785"/>
            <w:bookmarkEnd w:id="786"/>
            <w:bookmarkEnd w:id="787"/>
            <w:bookmarkEnd w:id="788"/>
            <w:bookmarkEnd w:id="789"/>
            <w:bookmarkEnd w:id="790"/>
            <w:bookmarkEnd w:id="791"/>
            <w:bookmarkEnd w:id="792"/>
            <w:bookmarkEnd w:id="793"/>
            <w:bookmarkEnd w:id="794"/>
            <w:bookmarkEnd w:id="795"/>
            <w:bookmarkEnd w:id="796"/>
          </w:p>
          <w:p w14:paraId="3AE542B9" w14:textId="5CD93A71" w:rsidR="0065030D" w:rsidRPr="009E33F3" w:rsidDel="00986BD6" w:rsidRDefault="00B507B8" w:rsidP="00451F5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97" w:author="Bambi C" w:date="2022-08-23T19:30:00Z"/>
                <w:rFonts w:ascii="Consolas" w:hAnsi="Consolas" w:cs="Consolas"/>
                <w:iCs w:val="0"/>
                <w:color w:val="000000" w:themeColor="text1"/>
              </w:rPr>
            </w:pPr>
            <w:del w:id="798" w:author="Bambi C" w:date="2022-08-23T19:30:00Z">
              <w:r w:rsidRPr="00B507B8" w:rsidDel="00986BD6">
                <w:rPr>
                  <w:rFonts w:ascii="Consolas" w:hAnsi="Consolas" w:cs="Consolas"/>
                  <w:iCs w:val="0"/>
                  <w:color w:val="000000" w:themeColor="text1"/>
                </w:rPr>
                <w:delText>print("\nWelcome to " + strProgramTitle + "!"  # Display program name</w:delText>
              </w:r>
              <w:r w:rsidRPr="00B507B8" w:rsidDel="00986BD6">
                <w:rPr>
                  <w:rFonts w:ascii="Consolas" w:hAnsi="Consolas" w:cs="Consolas"/>
                  <w:iCs w:val="0"/>
                  <w:color w:val="000000" w:themeColor="text1"/>
                </w:rPr>
                <w:br/>
                <w:delText xml:space="preserve">      "\n\n\tOpened file: '" + file_name_str + "'")</w:delText>
              </w:r>
              <w:bookmarkStart w:id="799" w:name="_Toc112232937"/>
              <w:bookmarkStart w:id="800" w:name="_Toc112232995"/>
              <w:bookmarkStart w:id="801" w:name="_Toc112233050"/>
              <w:bookmarkStart w:id="802" w:name="_Toc112233106"/>
              <w:bookmarkStart w:id="803" w:name="_Toc112233162"/>
              <w:bookmarkStart w:id="804" w:name="_Toc112233221"/>
              <w:bookmarkStart w:id="805" w:name="_Toc112233274"/>
              <w:bookmarkStart w:id="806" w:name="_Toc112233329"/>
              <w:bookmarkStart w:id="807" w:name="_Toc112243151"/>
              <w:bookmarkStart w:id="808" w:name="_Toc112243406"/>
              <w:bookmarkStart w:id="809" w:name="_Toc112264370"/>
              <w:bookmarkStart w:id="810" w:name="_Toc112269652"/>
              <w:bookmarkEnd w:id="799"/>
              <w:bookmarkEnd w:id="800"/>
              <w:bookmarkEnd w:id="801"/>
              <w:bookmarkEnd w:id="802"/>
              <w:bookmarkEnd w:id="803"/>
              <w:bookmarkEnd w:id="804"/>
              <w:bookmarkEnd w:id="805"/>
              <w:bookmarkEnd w:id="806"/>
              <w:bookmarkEnd w:id="807"/>
              <w:bookmarkEnd w:id="808"/>
              <w:bookmarkEnd w:id="809"/>
              <w:bookmarkEnd w:id="810"/>
            </w:del>
          </w:p>
        </w:tc>
        <w:bookmarkStart w:id="811" w:name="_Toc112232938"/>
        <w:bookmarkStart w:id="812" w:name="_Toc112232996"/>
        <w:bookmarkStart w:id="813" w:name="_Toc112233051"/>
        <w:bookmarkStart w:id="814" w:name="_Toc112233107"/>
        <w:bookmarkStart w:id="815" w:name="_Toc112233163"/>
        <w:bookmarkStart w:id="816" w:name="_Toc112233222"/>
        <w:bookmarkStart w:id="817" w:name="_Toc112233275"/>
        <w:bookmarkStart w:id="818" w:name="_Toc112233330"/>
        <w:bookmarkStart w:id="819" w:name="_Toc112243152"/>
        <w:bookmarkStart w:id="820" w:name="_Toc112243407"/>
        <w:bookmarkStart w:id="821" w:name="_Toc112264371"/>
        <w:bookmarkStart w:id="822" w:name="_Toc112269653"/>
        <w:bookmarkEnd w:id="811"/>
        <w:bookmarkEnd w:id="812"/>
        <w:bookmarkEnd w:id="813"/>
        <w:bookmarkEnd w:id="814"/>
        <w:bookmarkEnd w:id="815"/>
        <w:bookmarkEnd w:id="816"/>
        <w:bookmarkEnd w:id="817"/>
        <w:bookmarkEnd w:id="818"/>
        <w:bookmarkEnd w:id="819"/>
        <w:bookmarkEnd w:id="820"/>
        <w:bookmarkEnd w:id="821"/>
        <w:bookmarkEnd w:id="822"/>
      </w:tr>
    </w:tbl>
    <w:p w14:paraId="2413AAD2" w14:textId="3A798E25" w:rsidR="007259A6" w:rsidDel="00986BD6" w:rsidRDefault="00582C03" w:rsidP="00582C03">
      <w:pPr>
        <w:pStyle w:val="Caption"/>
        <w:rPr>
          <w:del w:id="823" w:author="Bambi C" w:date="2022-08-23T19:30:00Z"/>
        </w:rPr>
      </w:pPr>
      <w:bookmarkStart w:id="824" w:name="_Ref109674283"/>
      <w:del w:id="825" w:author="Bambi C" w:date="2022-08-23T19:30:00Z">
        <w:r w:rsidDel="00986BD6">
          <w:delText xml:space="preserve">Figure </w:delText>
        </w:r>
        <w:r w:rsidR="00DE6474" w:rsidDel="00986BD6">
          <w:fldChar w:fldCharType="begin"/>
        </w:r>
        <w:r w:rsidR="00DE6474" w:rsidDel="00986BD6">
          <w:delInstrText xml:space="preserve"> SEQ Figure \* ARABIC </w:delInstrText>
        </w:r>
        <w:r w:rsidR="00DE6474" w:rsidDel="00986BD6">
          <w:fldChar w:fldCharType="separate"/>
        </w:r>
      </w:del>
      <w:del w:id="826" w:author="Bambi C" w:date="2022-08-18T08:58:00Z">
        <w:r w:rsidR="00A77FF4" w:rsidDel="00431FB5">
          <w:rPr>
            <w:noProof/>
          </w:rPr>
          <w:delText>9</w:delText>
        </w:r>
      </w:del>
      <w:del w:id="827" w:author="Bambi C" w:date="2022-08-23T19:30:00Z">
        <w:r w:rsidR="00DE6474" w:rsidDel="00986BD6">
          <w:rPr>
            <w:noProof/>
          </w:rPr>
          <w:fldChar w:fldCharType="end"/>
        </w:r>
        <w:bookmarkEnd w:id="824"/>
        <w:r w:rsidDel="00986BD6">
          <w:delText xml:space="preserve">. </w:delText>
        </w:r>
        <w:r w:rsidR="00F00C4D" w:rsidDel="00986BD6">
          <w:delText>Source code for p</w:delText>
        </w:r>
        <w:r w:rsidR="00F00C4D" w:rsidRPr="00660E8D" w:rsidDel="00986BD6">
          <w:delText xml:space="preserve">rogram </w:delText>
        </w:r>
        <w:r w:rsidR="00F00C4D" w:rsidDel="00986BD6">
          <w:delText>start</w:delText>
        </w:r>
        <w:bookmarkStart w:id="828" w:name="_Toc112232939"/>
        <w:bookmarkStart w:id="829" w:name="_Toc112232997"/>
        <w:bookmarkStart w:id="830" w:name="_Toc112233052"/>
        <w:bookmarkStart w:id="831" w:name="_Toc112233108"/>
        <w:bookmarkStart w:id="832" w:name="_Toc112233164"/>
        <w:bookmarkStart w:id="833" w:name="_Toc112233223"/>
        <w:bookmarkStart w:id="834" w:name="_Toc112233276"/>
        <w:bookmarkStart w:id="835" w:name="_Toc112233331"/>
        <w:bookmarkStart w:id="836" w:name="_Toc112243153"/>
        <w:bookmarkStart w:id="837" w:name="_Toc112243408"/>
        <w:bookmarkStart w:id="838" w:name="_Toc112264372"/>
        <w:bookmarkStart w:id="839" w:name="_Toc112269654"/>
        <w:bookmarkEnd w:id="828"/>
        <w:bookmarkEnd w:id="829"/>
        <w:bookmarkEnd w:id="830"/>
        <w:bookmarkEnd w:id="831"/>
        <w:bookmarkEnd w:id="832"/>
        <w:bookmarkEnd w:id="833"/>
        <w:bookmarkEnd w:id="834"/>
        <w:bookmarkEnd w:id="835"/>
        <w:bookmarkEnd w:id="836"/>
        <w:bookmarkEnd w:id="837"/>
        <w:bookmarkEnd w:id="838"/>
        <w:bookmarkEnd w:id="839"/>
      </w:del>
    </w:p>
    <w:p w14:paraId="795044B7" w14:textId="6316378E" w:rsidR="00D23958" w:rsidRPr="00D23958" w:rsidDel="00986BD6" w:rsidRDefault="005B6701" w:rsidP="00451F5C">
      <w:pPr>
        <w:rPr>
          <w:del w:id="840" w:author="Bambi C" w:date="2022-08-23T19:30:00Z"/>
        </w:rPr>
      </w:pPr>
      <w:del w:id="841" w:author="Bambi C" w:date="2022-08-23T19:30:00Z">
        <w:r w:rsidRPr="000E666D" w:rsidDel="00986BD6">
          <w:delText xml:space="preserve">Since the base code for this program starts by defining variable for the </w:delText>
        </w:r>
        <w:r w:rsidR="004C4487" w:rsidRPr="000E666D" w:rsidDel="00986BD6">
          <w:delText xml:space="preserve">data file (ToDoList.txt), I’ve modified the program start to include a message to the user that the </w:delText>
        </w:r>
        <w:r w:rsidR="00DF1EA9" w:rsidRPr="000E666D" w:rsidDel="00986BD6">
          <w:delText xml:space="preserve">data file has been opened. </w:delText>
        </w:r>
        <w:r w:rsidR="00E42B56" w:rsidRPr="000E666D" w:rsidDel="00986BD6">
          <w:delText xml:space="preserve">I manually created the text file </w:delText>
        </w:r>
        <w:r w:rsidR="00FD7951" w:rsidRPr="000E666D" w:rsidDel="00986BD6">
          <w:delText>to avoid errors if the file is opened in “read mode”.</w:delText>
        </w:r>
        <w:bookmarkStart w:id="842" w:name="_Toc112232940"/>
        <w:bookmarkStart w:id="843" w:name="_Toc112232998"/>
        <w:bookmarkStart w:id="844" w:name="_Toc112233053"/>
        <w:bookmarkStart w:id="845" w:name="_Toc112233109"/>
        <w:bookmarkStart w:id="846" w:name="_Toc112233165"/>
        <w:bookmarkStart w:id="847" w:name="_Toc112233224"/>
        <w:bookmarkStart w:id="848" w:name="_Toc112233277"/>
        <w:bookmarkStart w:id="849" w:name="_Toc112233332"/>
        <w:bookmarkStart w:id="850" w:name="_Toc112243154"/>
        <w:bookmarkStart w:id="851" w:name="_Toc112243409"/>
        <w:bookmarkStart w:id="852" w:name="_Toc112264373"/>
        <w:bookmarkStart w:id="853" w:name="_Toc112269655"/>
        <w:bookmarkEnd w:id="842"/>
        <w:bookmarkEnd w:id="843"/>
        <w:bookmarkEnd w:id="844"/>
        <w:bookmarkEnd w:id="845"/>
        <w:bookmarkEnd w:id="846"/>
        <w:bookmarkEnd w:id="847"/>
        <w:bookmarkEnd w:id="848"/>
        <w:bookmarkEnd w:id="849"/>
        <w:bookmarkEnd w:id="850"/>
        <w:bookmarkEnd w:id="851"/>
        <w:bookmarkEnd w:id="852"/>
        <w:bookmarkEnd w:id="853"/>
      </w:del>
    </w:p>
    <w:p w14:paraId="0980429F" w14:textId="3D75B17B" w:rsidR="00CF52C5" w:rsidDel="00986BD6" w:rsidRDefault="00CF52C5" w:rsidP="00CF52C5">
      <w:pPr>
        <w:jc w:val="right"/>
        <w:rPr>
          <w:del w:id="854" w:author="Bambi C" w:date="2022-08-23T19:30:00Z"/>
        </w:rPr>
      </w:pPr>
      <w:del w:id="855" w:author="Bambi C" w:date="2022-08-23T19:30:00Z">
        <w:r w:rsidRPr="00216DE9" w:rsidDel="00986BD6">
          <w:delText>[</w:delText>
        </w:r>
        <w:r w:rsidRPr="00EB462D" w:rsidDel="00986BD6">
          <w:fldChar w:fldCharType="begin"/>
        </w:r>
        <w:r w:rsidRPr="00EB462D" w:rsidDel="00986BD6">
          <w:delInstrText xml:space="preserve"> REF _Ref108280728 \h  \* MERGEFORMAT </w:delInstrText>
        </w:r>
        <w:r w:rsidRPr="00EB462D" w:rsidDel="00986BD6">
          <w:fldChar w:fldCharType="separate"/>
        </w:r>
        <w:r w:rsidRPr="002C103A" w:rsidDel="00986BD6">
          <w:delText>Table of Contents</w:delText>
        </w:r>
        <w:r w:rsidRPr="00EB462D" w:rsidDel="00986BD6">
          <w:fldChar w:fldCharType="end"/>
        </w:r>
        <w:r w:rsidRPr="00EB462D" w:rsidDel="00986BD6">
          <w:delText>]</w:delText>
        </w:r>
        <w:bookmarkStart w:id="856" w:name="_Toc112232941"/>
        <w:bookmarkStart w:id="857" w:name="_Toc112232999"/>
        <w:bookmarkStart w:id="858" w:name="_Toc112233054"/>
        <w:bookmarkStart w:id="859" w:name="_Toc112233110"/>
        <w:bookmarkStart w:id="860" w:name="_Toc112233166"/>
        <w:bookmarkStart w:id="861" w:name="_Toc112233225"/>
        <w:bookmarkStart w:id="862" w:name="_Toc112233278"/>
        <w:bookmarkStart w:id="863" w:name="_Toc112233333"/>
        <w:bookmarkStart w:id="864" w:name="_Toc112243155"/>
        <w:bookmarkStart w:id="865" w:name="_Toc112243410"/>
        <w:bookmarkStart w:id="866" w:name="_Toc112264374"/>
        <w:bookmarkStart w:id="867" w:name="_Toc112269656"/>
        <w:bookmarkEnd w:id="856"/>
        <w:bookmarkEnd w:id="857"/>
        <w:bookmarkEnd w:id="858"/>
        <w:bookmarkEnd w:id="859"/>
        <w:bookmarkEnd w:id="860"/>
        <w:bookmarkEnd w:id="861"/>
        <w:bookmarkEnd w:id="862"/>
        <w:bookmarkEnd w:id="863"/>
        <w:bookmarkEnd w:id="864"/>
        <w:bookmarkEnd w:id="865"/>
        <w:bookmarkEnd w:id="866"/>
        <w:bookmarkEnd w:id="867"/>
      </w:del>
    </w:p>
    <w:p w14:paraId="26294E81" w14:textId="288F9D17" w:rsidR="000174BD" w:rsidRDefault="000174BD" w:rsidP="009E33F3">
      <w:pPr>
        <w:pStyle w:val="Heading4"/>
      </w:pPr>
      <w:bookmarkStart w:id="868" w:name="_Ref110955834"/>
      <w:bookmarkStart w:id="869" w:name="_Toc112269657"/>
      <w:r>
        <w:t>Sav</w:t>
      </w:r>
      <w:r w:rsidR="00F35D17">
        <w:t>ing files</w:t>
      </w:r>
      <w:bookmarkEnd w:id="868"/>
      <w:bookmarkEnd w:id="869"/>
    </w:p>
    <w:p w14:paraId="19B57C2A" w14:textId="7E1AC674" w:rsidR="000174BD" w:rsidRDefault="000174BD" w:rsidP="000174BD">
      <w:r w:rsidRPr="00BB3E5B">
        <w:t>“</w:t>
      </w:r>
      <w:r w:rsidRPr="00D275F7">
        <w:t>PyCharm automatically saves changes that you make in your files. Saving is triggered by various events, such as compiling, running, debugging, performing version control operations, closing a file or a project, or quitting the IDE.</w:t>
      </w:r>
      <w:r w:rsidR="00354198">
        <w:t>”</w:t>
      </w:r>
      <w:r>
        <w:t xml:space="preserve"> (</w:t>
      </w:r>
      <w:r w:rsidRPr="00123524">
        <w:t xml:space="preserve">JetBrains, </w:t>
      </w:r>
      <w:hyperlink r:id="rId15" w:history="1">
        <w:r w:rsidRPr="00F77B54">
          <w:rPr>
            <w:rStyle w:val="Hyperlink"/>
          </w:rPr>
          <w:t>https://www</w:t>
        </w:r>
      </w:hyperlink>
      <w:r w:rsidRPr="00123524">
        <w:t>.jetbrains.com/help/pycharm/saving-and-reverting-changes.html, 2022</w:t>
      </w:r>
      <w:r>
        <w:t>) (External site)</w:t>
      </w:r>
    </w:p>
    <w:p w14:paraId="643C5596" w14:textId="42F63E5C" w:rsidR="006E5AA6" w:rsidRPr="00BB3E5B" w:rsidRDefault="006E5AA6" w:rsidP="000174BD">
      <w:r>
        <w:t>Per assignment requirements (</w:t>
      </w:r>
      <w:r w:rsidR="00313572">
        <w:t xml:space="preserve">Section </w:t>
      </w:r>
      <w:r w:rsidR="00245E0B">
        <w:fldChar w:fldCharType="begin"/>
      </w:r>
      <w:r w:rsidR="00245E0B">
        <w:instrText xml:space="preserve"> REF _Ref109746391 \r \h </w:instrText>
      </w:r>
      <w:r w:rsidR="00245E0B">
        <w:fldChar w:fldCharType="separate"/>
      </w:r>
      <w:r w:rsidR="00245E0B">
        <w:t>4.1</w:t>
      </w:r>
      <w:r w:rsidR="00245E0B">
        <w:fldChar w:fldCharType="end"/>
      </w:r>
      <w:r>
        <w:t>),</w:t>
      </w:r>
      <w:r w:rsidR="00245E0B">
        <w:t xml:space="preserve"> script filename and data output </w:t>
      </w:r>
      <w:r w:rsidR="00465760">
        <w:t>filename as follows:</w:t>
      </w:r>
    </w:p>
    <w:p w14:paraId="62690DCE" w14:textId="4B70C3D6" w:rsidR="000174BD" w:rsidRPr="000E666D" w:rsidRDefault="000174BD" w:rsidP="009E33F3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Script </w:t>
      </w:r>
      <w:r w:rsidRPr="000E666D">
        <w:t xml:space="preserve">filename: </w:t>
      </w:r>
      <w:r w:rsidR="00D02CFD" w:rsidRPr="00451F5C">
        <w:rPr>
          <w:b/>
          <w:bCs/>
        </w:rPr>
        <w:t>A0</w:t>
      </w:r>
      <w:ins w:id="870" w:author="Bambi C" w:date="2022-08-18T08:59:00Z">
        <w:r w:rsidR="00431FB5">
          <w:rPr>
            <w:b/>
            <w:bCs/>
          </w:rPr>
          <w:t>7</w:t>
        </w:r>
      </w:ins>
      <w:del w:id="871" w:author="Bambi C" w:date="2022-08-18T08:59:00Z">
        <w:r w:rsidR="000E666D" w:rsidRPr="00451F5C" w:rsidDel="00431FB5">
          <w:rPr>
            <w:b/>
            <w:bCs/>
          </w:rPr>
          <w:delText>6</w:delText>
        </w:r>
      </w:del>
      <w:r w:rsidR="00D02CFD" w:rsidRPr="00451F5C">
        <w:rPr>
          <w:b/>
          <w:bCs/>
        </w:rPr>
        <w:t>-RSar</w:t>
      </w:r>
      <w:r w:rsidRPr="00451F5C">
        <w:rPr>
          <w:b/>
          <w:bCs/>
        </w:rPr>
        <w:t>.py</w:t>
      </w:r>
    </w:p>
    <w:p w14:paraId="73437AAA" w14:textId="161D0927" w:rsidR="000174BD" w:rsidRPr="00C70B5B" w:rsidRDefault="000174BD" w:rsidP="009E33F3">
      <w:pPr>
        <w:pStyle w:val="ListParagraph"/>
        <w:numPr>
          <w:ilvl w:val="0"/>
          <w:numId w:val="23"/>
        </w:numPr>
      </w:pPr>
      <w:r w:rsidRPr="00C70B5B">
        <w:t xml:space="preserve">Data output filename: </w:t>
      </w:r>
      <w:ins w:id="872" w:author="Bambi C" w:date="2022-08-24T09:35:00Z">
        <w:r w:rsidR="00C70B5B" w:rsidRPr="00C70B5B">
          <w:rPr>
            <w:b/>
            <w:bCs/>
            <w:rPrChange w:id="873" w:author="Bambi C" w:date="2022-08-24T09:35:00Z">
              <w:rPr>
                <w:b/>
                <w:bCs/>
                <w:highlight w:val="yellow"/>
              </w:rPr>
            </w:rPrChange>
          </w:rPr>
          <w:t>AppData</w:t>
        </w:r>
      </w:ins>
      <w:del w:id="874" w:author="Bambi C" w:date="2022-08-19T10:42:00Z">
        <w:r w:rsidR="00D02CFD" w:rsidRPr="00C70B5B" w:rsidDel="00F53F26">
          <w:rPr>
            <w:b/>
            <w:bCs/>
          </w:rPr>
          <w:delText>ToDoList</w:delText>
        </w:r>
      </w:del>
      <w:r w:rsidRPr="00C70B5B">
        <w:rPr>
          <w:b/>
          <w:bCs/>
        </w:rPr>
        <w:t>.</w:t>
      </w:r>
      <w:ins w:id="875" w:author="Bambi C" w:date="2022-08-19T10:42:00Z">
        <w:r w:rsidR="00F53F26" w:rsidRPr="00C70B5B">
          <w:rPr>
            <w:b/>
            <w:bCs/>
            <w:rPrChange w:id="876" w:author="Bambi C" w:date="2022-08-24T09:35:00Z">
              <w:rPr>
                <w:b/>
                <w:bCs/>
                <w:highlight w:val="yellow"/>
              </w:rPr>
            </w:rPrChange>
          </w:rPr>
          <w:t>dat</w:t>
        </w:r>
      </w:ins>
      <w:del w:id="877" w:author="Bambi C" w:date="2022-08-19T10:42:00Z">
        <w:r w:rsidRPr="00C70B5B" w:rsidDel="00F53F26">
          <w:rPr>
            <w:b/>
            <w:bCs/>
          </w:rPr>
          <w:delText>txt</w:delText>
        </w:r>
      </w:del>
    </w:p>
    <w:p w14:paraId="7EC5BBFF" w14:textId="3904327C" w:rsidR="000174BD" w:rsidRPr="009E33F3" w:rsidRDefault="000174BD" w:rsidP="00D62B4E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Directory / file path: </w:t>
      </w:r>
      <w:del w:id="878" w:author="Bambi C" w:date="2022-08-18T08:59:00Z">
        <w:r w:rsidDel="00431FB5">
          <w:delText xml:space="preserve">see </w:delText>
        </w:r>
      </w:del>
      <w:r w:rsidR="000C6B46">
        <w:fldChar w:fldCharType="begin"/>
      </w:r>
      <w:r w:rsidR="000C6B46">
        <w:instrText xml:space="preserve"> REF _Ref110342562 \h </w:instrText>
      </w:r>
      <w:r w:rsidR="000C6B46">
        <w:fldChar w:fldCharType="separate"/>
      </w:r>
      <w:ins w:id="879" w:author="Bambi C" w:date="2022-08-24T11:39:00Z">
        <w:r w:rsidR="0083007E" w:rsidRPr="00542C11">
          <w:t xml:space="preserve">Figure </w:t>
        </w:r>
        <w:r w:rsidR="0083007E">
          <w:rPr>
            <w:noProof/>
          </w:rPr>
          <w:t>5</w:t>
        </w:r>
      </w:ins>
      <w:del w:id="880" w:author="Bambi C" w:date="2022-08-24T11:39:00Z">
        <w:r w:rsidR="00431FB5" w:rsidDel="0083007E">
          <w:delText>Figure</w:delText>
        </w:r>
        <w:r w:rsidR="00431FB5" w:rsidDel="0083007E">
          <w:delText xml:space="preserve"> </w:delText>
        </w:r>
        <w:r w:rsidR="00431FB5" w:rsidDel="0083007E">
          <w:rPr>
            <w:noProof/>
          </w:rPr>
          <w:delText>4</w:delText>
        </w:r>
      </w:del>
      <w:r w:rsidR="000C6B46">
        <w:fldChar w:fldCharType="end"/>
      </w:r>
    </w:p>
    <w:p w14:paraId="6D0839A3" w14:textId="147F7DE1" w:rsidR="00065AF2" w:rsidRPr="00065AF2" w:rsidDel="00065AF2" w:rsidRDefault="000174BD" w:rsidP="00065AF2">
      <w:pPr>
        <w:jc w:val="right"/>
        <w:rPr>
          <w:del w:id="881" w:author="Bambi C" w:date="2022-08-24T11:29:00Z"/>
          <w:rPrChange w:id="882" w:author="Bambi C" w:date="2022-08-24T11:29:00Z">
            <w:rPr>
              <w:del w:id="883" w:author="Bambi C" w:date="2022-08-24T11:29:00Z"/>
              <w:i/>
            </w:rPr>
          </w:rPrChange>
        </w:rPr>
        <w:pPrChange w:id="884" w:author="Bambi C" w:date="2022-08-24T11:31:00Z">
          <w:pPr>
            <w:jc w:val="right"/>
          </w:pPr>
        </w:pPrChange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</w:t>
      </w:r>
      <w:r w:rsidRPr="002C103A">
        <w:t>l</w:t>
      </w:r>
      <w:r w:rsidRPr="002C103A">
        <w:t>e of C</w:t>
      </w:r>
      <w:r w:rsidRPr="002C103A">
        <w:t>o</w:t>
      </w:r>
      <w:r w:rsidRPr="002C103A">
        <w:t>nte</w:t>
      </w:r>
      <w:r w:rsidRPr="002C103A">
        <w:t>n</w:t>
      </w:r>
      <w:r w:rsidRPr="002C103A">
        <w:t>t</w:t>
      </w:r>
      <w:r w:rsidRPr="002C103A">
        <w:t>s</w:t>
      </w:r>
      <w:r w:rsidRPr="00EB462D">
        <w:fldChar w:fldCharType="end"/>
      </w:r>
      <w:r w:rsidRPr="00EB462D">
        <w:t>]</w:t>
      </w:r>
    </w:p>
    <w:p w14:paraId="34F0B612" w14:textId="48D5DA43" w:rsidR="00531109" w:rsidRPr="00531109" w:rsidDel="00025D33" w:rsidRDefault="00531109" w:rsidP="00065AF2">
      <w:pPr>
        <w:jc w:val="right"/>
        <w:rPr>
          <w:del w:id="885" w:author="Bambi C" w:date="2022-08-18T19:28:00Z"/>
        </w:rPr>
        <w:pPrChange w:id="886" w:author="Bambi C" w:date="2022-08-24T11:31:00Z">
          <w:pPr>
            <w:pStyle w:val="Heading3"/>
          </w:pPr>
        </w:pPrChange>
      </w:pPr>
      <w:bookmarkStart w:id="887" w:name="_Ref110341271"/>
      <w:bookmarkStart w:id="888" w:name="_Ref110341306"/>
      <w:bookmarkStart w:id="889" w:name="_Ref110341320"/>
      <w:bookmarkStart w:id="890" w:name="_Ref110346343"/>
      <w:bookmarkStart w:id="891" w:name="_Ref110346350"/>
      <w:del w:id="892" w:author="Bambi C" w:date="2022-08-24T11:29:00Z">
        <w:r w:rsidRPr="00531109" w:rsidDel="00065AF2">
          <w:delText>Program architecture</w:delText>
        </w:r>
      </w:del>
      <w:bookmarkStart w:id="893" w:name="_Toc112233113"/>
      <w:bookmarkStart w:id="894" w:name="_Toc112233169"/>
      <w:bookmarkEnd w:id="887"/>
      <w:bookmarkEnd w:id="888"/>
      <w:bookmarkEnd w:id="889"/>
      <w:bookmarkEnd w:id="890"/>
      <w:bookmarkEnd w:id="891"/>
      <w:bookmarkEnd w:id="893"/>
      <w:bookmarkEnd w:id="894"/>
    </w:p>
    <w:p w14:paraId="7B68ED84" w14:textId="77777777" w:rsidR="00025D33" w:rsidRDefault="00025D33" w:rsidP="00065AF2">
      <w:pPr>
        <w:jc w:val="right"/>
        <w:rPr>
          <w:ins w:id="895" w:author="Bambi C" w:date="2022-08-18T19:28:00Z"/>
        </w:rPr>
        <w:pPrChange w:id="896" w:author="Bambi C" w:date="2022-08-24T11:31:00Z">
          <w:pPr>
            <w:pStyle w:val="Heading4"/>
          </w:pPr>
        </w:pPrChange>
      </w:pPr>
      <w:bookmarkStart w:id="897" w:name="_Ref109674847"/>
    </w:p>
    <w:p w14:paraId="0C0D5865" w14:textId="77777777" w:rsidR="00D402CE" w:rsidRDefault="00D402CE" w:rsidP="00D402CE">
      <w:pPr>
        <w:pStyle w:val="Heading3"/>
        <w:rPr>
          <w:ins w:id="898" w:author="Bambi C" w:date="2022-08-24T11:33:00Z"/>
        </w:rPr>
        <w:pPrChange w:id="899" w:author="Bambi C" w:date="2022-08-24T11:33:00Z">
          <w:pPr>
            <w:pStyle w:val="Heading4"/>
          </w:pPr>
        </w:pPrChange>
      </w:pPr>
      <w:bookmarkStart w:id="900" w:name="_Toc112269658"/>
      <w:ins w:id="901" w:author="Bambi C" w:date="2022-08-24T11:33:00Z">
        <w:r>
          <w:t>Program description</w:t>
        </w:r>
        <w:bookmarkEnd w:id="900"/>
      </w:ins>
    </w:p>
    <w:p w14:paraId="7704D821" w14:textId="0EEC0303" w:rsidR="00D402CE" w:rsidRDefault="00D402CE" w:rsidP="00D402CE">
      <w:pPr>
        <w:rPr>
          <w:ins w:id="902" w:author="Bambi C" w:date="2022-08-24T11:34:00Z"/>
        </w:rPr>
      </w:pPr>
      <w:ins w:id="903" w:author="Bambi C" w:date="2022-08-24T11:33:00Z">
        <w:r>
          <w:t>Since the primary objective of this assignment is to demonstrate the requirements, I am building a “dummy” program as a base reference. The base reference program</w:t>
        </w:r>
      </w:ins>
      <w:ins w:id="904" w:author="Bambi C" w:date="2022-08-24T11:40:00Z">
        <w:r w:rsidR="0083007E">
          <w:t xml:space="preserve"> will be</w:t>
        </w:r>
      </w:ins>
      <w:ins w:id="905" w:author="Bambi C" w:date="2022-08-24T11:33:00Z">
        <w:r>
          <w:t xml:space="preserve"> </w:t>
        </w:r>
      </w:ins>
      <w:ins w:id="906" w:author="Bambi C" w:date="2022-08-24T11:40:00Z">
        <w:r w:rsidR="0083007E">
          <w:t xml:space="preserve">a </w:t>
        </w:r>
      </w:ins>
      <w:ins w:id="907" w:author="Bambi C" w:date="2022-08-24T11:33:00Z">
        <w:r>
          <w:t>birthday record keeper: “VIP Birthdays”</w:t>
        </w:r>
      </w:ins>
      <w:ins w:id="908" w:author="Bambi C" w:date="2022-08-24T11:34:00Z">
        <w:r>
          <w:t>.</w:t>
        </w:r>
      </w:ins>
    </w:p>
    <w:p w14:paraId="184D9B26" w14:textId="3C8760D9" w:rsidR="00D402CE" w:rsidRDefault="007D6985" w:rsidP="00D402CE">
      <w:pPr>
        <w:rPr>
          <w:ins w:id="909" w:author="Bambi C" w:date="2022-08-24T11:41:00Z"/>
        </w:rPr>
      </w:pPr>
      <w:ins w:id="910" w:author="Bambi C" w:date="2022-08-24T11:34:00Z">
        <w:r>
          <w:t>The program will record: Name, Relati</w:t>
        </w:r>
      </w:ins>
      <w:ins w:id="911" w:author="Bambi C" w:date="2022-08-24T11:35:00Z">
        <w:r>
          <w:t>onship</w:t>
        </w:r>
      </w:ins>
      <w:ins w:id="912" w:author="Bambi C" w:date="2022-08-24T11:41:00Z">
        <w:r w:rsidR="00217F30">
          <w:t xml:space="preserve"> (a.k.a. circle)</w:t>
        </w:r>
      </w:ins>
      <w:ins w:id="913" w:author="Bambi C" w:date="2022-08-24T11:35:00Z">
        <w:r>
          <w:t xml:space="preserve">, and </w:t>
        </w:r>
      </w:ins>
      <w:ins w:id="914" w:author="Bambi C" w:date="2022-08-24T11:40:00Z">
        <w:r w:rsidR="0019039F">
          <w:t>D</w:t>
        </w:r>
      </w:ins>
      <w:ins w:id="915" w:author="Bambi C" w:date="2022-08-24T11:35:00Z">
        <w:r>
          <w:t>at</w:t>
        </w:r>
      </w:ins>
      <w:ins w:id="916" w:author="Bambi C" w:date="2022-08-24T11:40:00Z">
        <w:r w:rsidR="0019039F">
          <w:t>e</w:t>
        </w:r>
      </w:ins>
      <w:ins w:id="917" w:author="Bambi C" w:date="2022-08-24T11:35:00Z">
        <w:r>
          <w:t xml:space="preserve"> of </w:t>
        </w:r>
      </w:ins>
      <w:ins w:id="918" w:author="Bambi C" w:date="2022-08-24T11:40:00Z">
        <w:r w:rsidR="0019039F">
          <w:t>B</w:t>
        </w:r>
      </w:ins>
      <w:ins w:id="919" w:author="Bambi C" w:date="2022-08-24T11:35:00Z">
        <w:r>
          <w:t>irth</w:t>
        </w:r>
      </w:ins>
      <w:ins w:id="920" w:author="Bambi C" w:date="2022-08-24T11:40:00Z">
        <w:r w:rsidR="0019039F">
          <w:t xml:space="preserve"> (</w:t>
        </w:r>
      </w:ins>
      <w:ins w:id="921" w:author="Bambi C" w:date="2022-08-24T11:41:00Z">
        <w:r w:rsidR="0019039F">
          <w:t xml:space="preserve">a.k.a., </w:t>
        </w:r>
        <w:r w:rsidR="00217F30">
          <w:t>dob</w:t>
        </w:r>
      </w:ins>
      <w:ins w:id="922" w:author="Bambi C" w:date="2022-08-24T11:40:00Z">
        <w:r w:rsidR="0019039F">
          <w:t>)</w:t>
        </w:r>
      </w:ins>
      <w:ins w:id="923" w:author="Bambi C" w:date="2022-08-24T11:35:00Z">
        <w:r>
          <w:t>.</w:t>
        </w:r>
      </w:ins>
    </w:p>
    <w:p w14:paraId="6299B9C5" w14:textId="17773735" w:rsidR="00217F30" w:rsidRDefault="00217F30" w:rsidP="00217F30">
      <w:pPr>
        <w:pStyle w:val="Heading3"/>
        <w:rPr>
          <w:ins w:id="924" w:author="Bambi C" w:date="2022-08-24T11:41:00Z"/>
        </w:rPr>
      </w:pPr>
      <w:bookmarkStart w:id="925" w:name="_Toc112269659"/>
      <w:ins w:id="926" w:author="Bambi C" w:date="2022-08-24T11:41:00Z">
        <w:r>
          <w:t>Data structure</w:t>
        </w:r>
        <w:bookmarkEnd w:id="925"/>
      </w:ins>
    </w:p>
    <w:p w14:paraId="1F2E7BC7" w14:textId="530DD2B8" w:rsidR="00217F30" w:rsidRPr="00217F30" w:rsidRDefault="000B2FF3" w:rsidP="00217F30">
      <w:pPr>
        <w:rPr>
          <w:ins w:id="927" w:author="Bambi C" w:date="2022-08-24T11:33:00Z"/>
        </w:rPr>
      </w:pPr>
      <w:ins w:id="928" w:author="Bambi C" w:date="2022-08-24T11:42:00Z">
        <w:r>
          <w:t xml:space="preserve">I have found it helpful to know before coding what </w:t>
        </w:r>
      </w:ins>
      <w:ins w:id="929" w:author="Bambi C" w:date="2022-08-24T11:43:00Z">
        <w:r>
          <w:t xml:space="preserve">is </w:t>
        </w:r>
      </w:ins>
      <w:ins w:id="930" w:author="Bambi C" w:date="2022-08-24T11:42:00Z">
        <w:r>
          <w:t>th</w:t>
        </w:r>
      </w:ins>
      <w:ins w:id="931" w:author="Bambi C" w:date="2022-08-24T11:43:00Z">
        <w:r>
          <w:t>e expected data structure and data file output</w:t>
        </w:r>
      </w:ins>
      <w:ins w:id="932" w:author="Bambi C" w:date="2022-08-24T11:46:00Z">
        <w:r w:rsidR="00B9056B">
          <w:t xml:space="preserve"> (</w:t>
        </w:r>
      </w:ins>
      <w:ins w:id="933" w:author="Bambi C" w:date="2022-08-24T11:48:00Z">
        <w:r w:rsidR="00FD1280">
          <w:fldChar w:fldCharType="begin"/>
        </w:r>
        <w:r w:rsidR="00FD1280">
          <w:instrText xml:space="preserve"> REF _Ref112234139 \h </w:instrText>
        </w:r>
      </w:ins>
      <w:r w:rsidR="00FD1280">
        <w:fldChar w:fldCharType="separate"/>
      </w:r>
      <w:ins w:id="934" w:author="Bambi C" w:date="2022-08-24T11:48:00Z">
        <w:r w:rsidR="00FD1280">
          <w:t xml:space="preserve">Figure </w:t>
        </w:r>
        <w:r w:rsidR="00FD1280">
          <w:rPr>
            <w:noProof/>
          </w:rPr>
          <w:t>8</w:t>
        </w:r>
        <w:r w:rsidR="00FD1280">
          <w:fldChar w:fldCharType="end"/>
        </w:r>
      </w:ins>
      <w:ins w:id="935" w:author="Bambi C" w:date="2022-08-24T11:46:00Z">
        <w:r w:rsidR="00B9056B">
          <w:t>)</w:t>
        </w:r>
      </w:ins>
      <w:ins w:id="936" w:author="Bambi C" w:date="2022-08-24T11:43:00Z">
        <w:r>
          <w:t xml:space="preserve">. </w:t>
        </w:r>
        <w:r w:rsidR="00C07600">
          <w:t>As the output is going to a binary file</w:t>
        </w:r>
      </w:ins>
      <w:ins w:id="937" w:author="Bambi C" w:date="2022-08-24T11:46:00Z">
        <w:r w:rsidR="00B9056B">
          <w:t xml:space="preserve"> (.dat)</w:t>
        </w:r>
      </w:ins>
      <w:ins w:id="938" w:author="Bambi C" w:date="2022-08-24T11:43:00Z">
        <w:r w:rsidR="00C07600">
          <w:t xml:space="preserve"> – where the raw data in the file is not human readable </w:t>
        </w:r>
      </w:ins>
      <w:ins w:id="939" w:author="Bambi C" w:date="2022-08-24T11:45:00Z">
        <w:r w:rsidR="007D5C80">
          <w:t>–</w:t>
        </w:r>
      </w:ins>
      <w:ins w:id="940" w:author="Bambi C" w:date="2022-08-24T11:43:00Z">
        <w:r w:rsidR="00C07600">
          <w:t xml:space="preserve"> </w:t>
        </w:r>
      </w:ins>
      <w:ins w:id="941" w:author="Bambi C" w:date="2022-08-24T11:45:00Z">
        <w:r w:rsidR="007D5C80">
          <w:t xml:space="preserve">I’m not going to </w:t>
        </w:r>
        <w:r w:rsidR="004A7763">
          <w:t xml:space="preserve">output as a comma-separated values (CSV) file. Since viewing the data requires the program to do, </w:t>
        </w:r>
      </w:ins>
      <w:ins w:id="942" w:author="Bambi C" w:date="2022-08-24T11:46:00Z">
        <w:r w:rsidR="004A7763">
          <w:t xml:space="preserve">I’ll leave the </w:t>
        </w:r>
        <w:r w:rsidR="00B9056B">
          <w:t>extract-transform-load (ETL) workload to the program.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943" w:author="Bambi C" w:date="2022-08-24T13:20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944">
          <w:tblGrid>
            <w:gridCol w:w="8928"/>
          </w:tblGrid>
        </w:tblGridChange>
      </w:tblGrid>
      <w:tr w:rsidR="00D402CE" w:rsidRPr="003A73BD" w14:paraId="5B4FD8BB" w14:textId="77777777" w:rsidTr="000C68AE">
        <w:trPr>
          <w:ins w:id="945" w:author="Bambi C" w:date="2022-08-24T11:33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946" w:author="Bambi C" w:date="2022-08-24T13:20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12706548" w14:textId="77777777" w:rsidR="00D402CE" w:rsidRPr="00526DB7" w:rsidRDefault="00D402CE" w:rsidP="00217F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47" w:author="Bambi C" w:date="2022-08-24T11:33:00Z"/>
                <w:rFonts w:ascii="Consolas" w:hAnsi="Consolas" w:cs="Consolas"/>
                <w:iCs w:val="0"/>
                <w:color w:val="000000" w:themeColor="text1"/>
              </w:rPr>
              <w:pPrChange w:id="948" w:author="Bambi C" w:date="2022-08-24T11:42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560" w:right="10"/>
                </w:pPr>
              </w:pPrChange>
            </w:pPr>
            <w:ins w:id="949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>Name: alphanumeric, free-text</w:t>
              </w:r>
            </w:ins>
          </w:p>
          <w:p w14:paraId="7CEA3AC4" w14:textId="77777777" w:rsidR="00D402CE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50" w:author="Bambi C" w:date="2022-08-24T11:33:00Z"/>
                <w:rFonts w:ascii="Consolas" w:hAnsi="Consolas" w:cs="Consolas"/>
                <w:iCs w:val="0"/>
                <w:color w:val="000000" w:themeColor="text1"/>
              </w:rPr>
            </w:pPr>
            <w:ins w:id="951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ab/>
              </w:r>
            </w:ins>
          </w:p>
          <w:p w14:paraId="40DD7993" w14:textId="77777777" w:rsidR="00D402CE" w:rsidRPr="00526DB7" w:rsidRDefault="00D402CE" w:rsidP="00217F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52" w:author="Bambi C" w:date="2022-08-24T11:33:00Z"/>
                <w:rFonts w:ascii="Consolas" w:hAnsi="Consolas" w:cs="Consolas"/>
                <w:iCs w:val="0"/>
                <w:color w:val="000000" w:themeColor="text1"/>
              </w:rPr>
              <w:pPrChange w:id="953" w:author="Bambi C" w:date="2022-08-24T11:42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560" w:right="10"/>
                </w:pPr>
              </w:pPrChange>
            </w:pPr>
            <w:ins w:id="954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>Circle: mutually exclusive, pre-defined groups: Family | Friend | Business | Other</w:t>
              </w:r>
            </w:ins>
          </w:p>
          <w:p w14:paraId="0B8DC65C" w14:textId="77777777" w:rsidR="00D402CE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55" w:author="Bambi C" w:date="2022-08-24T11:33:00Z"/>
                <w:rFonts w:ascii="Consolas" w:hAnsi="Consolas" w:cs="Consolas"/>
                <w:iCs w:val="0"/>
                <w:color w:val="000000" w:themeColor="text1"/>
              </w:rPr>
            </w:pPr>
            <w:ins w:id="956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ab/>
              </w:r>
            </w:ins>
          </w:p>
          <w:p w14:paraId="58FF759C" w14:textId="77777777" w:rsidR="00D402CE" w:rsidRPr="009E33F3" w:rsidRDefault="00D402CE" w:rsidP="00217F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57" w:author="Bambi C" w:date="2022-08-24T11:33:00Z"/>
                <w:rFonts w:ascii="Consolas" w:hAnsi="Consolas" w:cs="Consolas"/>
                <w:iCs w:val="0"/>
                <w:color w:val="000000" w:themeColor="text1"/>
              </w:rPr>
              <w:pPrChange w:id="958" w:author="Bambi C" w:date="2022-08-24T11:42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560" w:right="10"/>
                </w:pPr>
              </w:pPrChange>
            </w:pPr>
            <w:ins w:id="959" w:author="Bambi C" w:date="2022-08-24T11:33:00Z">
              <w:r w:rsidRPr="00526DB7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DOB: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yyyy-m-d</w:t>
              </w:r>
            </w:ins>
          </w:p>
        </w:tc>
      </w:tr>
    </w:tbl>
    <w:p w14:paraId="213A6FD4" w14:textId="0BBB4554" w:rsidR="00D402CE" w:rsidRDefault="00D402CE" w:rsidP="00D402CE">
      <w:pPr>
        <w:pStyle w:val="Caption"/>
      </w:pPr>
      <w:bookmarkStart w:id="960" w:name="_Ref11223413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961" w:author="Bambi C" w:date="2022-08-24T11:47:00Z">
        <w:r w:rsidR="00B9056B">
          <w:rPr>
            <w:noProof/>
          </w:rPr>
          <w:t>8</w:t>
        </w:r>
      </w:ins>
      <w:del w:id="962" w:author="Bambi C" w:date="2022-08-24T11:35:00Z">
        <w:r w:rsidDel="007D6985">
          <w:rPr>
            <w:noProof/>
          </w:rPr>
          <w:delText>10</w:delText>
        </w:r>
      </w:del>
      <w:r>
        <w:rPr>
          <w:noProof/>
        </w:rPr>
        <w:fldChar w:fldCharType="end"/>
      </w:r>
      <w:bookmarkEnd w:id="960"/>
      <w:r>
        <w:t>. Data structure</w:t>
      </w:r>
    </w:p>
    <w:p w14:paraId="59E0CF16" w14:textId="5D1C3A3D" w:rsidR="00D402CE" w:rsidRDefault="00D402CE" w:rsidP="00D402CE">
      <w:r>
        <w:t xml:space="preserve">Due to increased documentation requirements (e.g., publishing to GitHub webpage), I will </w:t>
      </w:r>
      <w:r w:rsidR="004E2BC1">
        <w:t>de</w:t>
      </w:r>
      <w:r>
        <w:t xml:space="preserve">prioritize </w:t>
      </w:r>
      <w:r w:rsidR="004E2BC1">
        <w:t>development to</w:t>
      </w:r>
      <w:r>
        <w:t xml:space="preserve"> the minimum code required to demonstrate use cases specified (Section </w:t>
      </w:r>
      <w:r>
        <w:fldChar w:fldCharType="begin"/>
      </w:r>
      <w:r>
        <w:instrText xml:space="preserve"> REF _Ref109746391 \r \h  \* MERGEFORMAT </w:instrText>
      </w:r>
      <w:r>
        <w:fldChar w:fldCharType="separate"/>
      </w:r>
      <w:r>
        <w:t>4.1</w:t>
      </w:r>
      <w:r>
        <w:fldChar w:fldCharType="end"/>
      </w:r>
      <w:r>
        <w:t>).</w:t>
      </w:r>
    </w:p>
    <w:p w14:paraId="20756C3D" w14:textId="77777777" w:rsidR="00D402CE" w:rsidRDefault="00D402CE" w:rsidP="00D402CE">
      <w:r>
        <w:t xml:space="preserve">Where possible leverage existing code from prior assignment: </w:t>
      </w:r>
      <w:r w:rsidRPr="003B0A4C">
        <w:rPr>
          <w:b/>
          <w:bCs/>
        </w:rPr>
        <w:t>A06-RSar.py</w:t>
      </w:r>
    </w:p>
    <w:p w14:paraId="53C6338E" w14:textId="4F6F9514" w:rsidR="00D402CE" w:rsidRDefault="00D402CE" w:rsidP="00D402CE">
      <w:r>
        <w:lastRenderedPageBreak/>
        <w:t>Since there is no base code to start from for this assignment, I am using the template I had created in the prior assignment to structure the code for each module (</w:t>
      </w:r>
      <w:ins w:id="963" w:author="Bambi C" w:date="2022-08-24T13:03:00Z">
        <w:r w:rsidR="00FF793D">
          <w:fldChar w:fldCharType="begin"/>
        </w:r>
        <w:r w:rsidR="00FF793D">
          <w:instrText xml:space="preserve"> REF _Ref112238650 \h </w:instrText>
        </w:r>
      </w:ins>
      <w:r w:rsidR="00FF793D">
        <w:fldChar w:fldCharType="separate"/>
      </w:r>
      <w:ins w:id="964" w:author="Bambi C" w:date="2022-08-24T13:03:00Z">
        <w:r w:rsidR="00FF793D">
          <w:t xml:space="preserve">Figure </w:t>
        </w:r>
        <w:r w:rsidR="00FF793D">
          <w:rPr>
            <w:noProof/>
          </w:rPr>
          <w:t>9</w:t>
        </w:r>
        <w:r w:rsidR="00FF793D">
          <w:fldChar w:fldCharType="end"/>
        </w:r>
      </w:ins>
      <w:r>
        <w:fldChar w:fldCharType="begin"/>
      </w:r>
      <w:r>
        <w:instrText xml:space="preserve"> REF _Ref110343296 \h  \* MERGEFORMAT </w:instrText>
      </w:r>
      <w:del w:id="965" w:author="Bambi C" w:date="2022-08-24T13:03:00Z">
        <w:r w:rsidDel="005732C1">
          <w:fldChar w:fldCharType="separate"/>
        </w:r>
        <w:r w:rsidDel="005732C1">
          <w:delText xml:space="preserve">Figure </w:delText>
        </w:r>
        <w:r w:rsidDel="005732C1">
          <w:rPr>
            <w:noProof/>
          </w:rPr>
          <w:delText>10</w:delText>
        </w:r>
      </w:del>
      <w:r>
        <w:fldChar w:fldCharType="end"/>
      </w:r>
      <w:r>
        <w:t>).</w:t>
      </w:r>
      <w:del w:id="966" w:author="Bambi C" w:date="2022-08-24T13:03:00Z">
        <w:r w:rsidDel="005732C1">
          <w:delText xml:space="preserve"> </w:delText>
        </w:r>
      </w:del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967" w:author="Bambi C" w:date="2022-08-24T13:19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968">
          <w:tblGrid>
            <w:gridCol w:w="8928"/>
          </w:tblGrid>
        </w:tblGridChange>
      </w:tblGrid>
      <w:tr w:rsidR="00D402CE" w:rsidRPr="003A73BD" w14:paraId="45E5DB01" w14:textId="77777777" w:rsidTr="000C68AE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969" w:author="Bambi C" w:date="2022-08-24T13:19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75B4AECA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------------------------------- #</w:t>
            </w:r>
          </w:p>
          <w:p w14:paraId="2FA28447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Title: Assignment0</w:t>
            </w:r>
            <w:r>
              <w:rPr>
                <w:rFonts w:ascii="Consolas" w:hAnsi="Consolas" w:cs="Consolas"/>
                <w:iCs w:val="0"/>
                <w:color w:val="000000" w:themeColor="text1"/>
              </w:rPr>
              <w:t>7</w:t>
            </w:r>
          </w:p>
          <w:p w14:paraId="08B96C3E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Dev: RSar</w:t>
            </w:r>
          </w:p>
          <w:p w14:paraId="4C7A2ED6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ChangeLog: (date,name,change)</w:t>
            </w:r>
          </w:p>
          <w:p w14:paraId="066396F2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           2022/mm/dd, RSar, Created module to complete Assignment</w:t>
            </w:r>
          </w:p>
          <w:p w14:paraId="35A2752A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------------------------------- #</w:t>
            </w:r>
          </w:p>
          <w:p w14:paraId="3475AF64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21D64EB8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3596B5F2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Data ----------------------------------------------------------- #</w:t>
            </w:r>
          </w:p>
          <w:p w14:paraId="71CEDB3B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Declare variables and constants</w:t>
            </w:r>
          </w:p>
          <w:p w14:paraId="27BD49DE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23C77EA0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375183B6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Processing  ---------------------------------------------------- #</w:t>
            </w:r>
          </w:p>
          <w:p w14:paraId="4D36B0D0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4629F148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521A2934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Presentation (Input/Output)  ----------------------------------- #</w:t>
            </w:r>
          </w:p>
          <w:p w14:paraId="50AB85C2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5F374375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6623D37E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Main Body of Script  ------------------------------------------- #</w:t>
            </w:r>
          </w:p>
          <w:p w14:paraId="07756982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3E5D66CF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 xml:space="preserve"># Step 1 - When the program starts, Load </w:t>
            </w:r>
            <w:r>
              <w:rPr>
                <w:rFonts w:ascii="Consolas" w:hAnsi="Consolas" w:cs="Consolas"/>
                <w:iCs w:val="0"/>
                <w:color w:val="000000" w:themeColor="text1"/>
              </w:rPr>
              <w:t>file</w:t>
            </w: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.</w:t>
            </w:r>
          </w:p>
          <w:p w14:paraId="203DF116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0356A353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2DC461D3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Step 2 - Display a menu of choices to the user</w:t>
            </w:r>
          </w:p>
          <w:p w14:paraId="61E997BE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596F47C9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1D21DC36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Step 3 Show current data</w:t>
            </w:r>
          </w:p>
          <w:p w14:paraId="3709D690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0F792F14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370FC0CC" w14:textId="77777777" w:rsidR="00D402CE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6A6F19">
              <w:rPr>
                <w:rFonts w:ascii="Consolas" w:hAnsi="Consolas" w:cs="Consolas"/>
                <w:iCs w:val="0"/>
                <w:color w:val="000000" w:themeColor="text1"/>
              </w:rPr>
              <w:t># Step 4 - Process user's menu choice</w:t>
            </w:r>
          </w:p>
          <w:p w14:paraId="7264243A" w14:textId="77777777" w:rsidR="00D402CE" w:rsidRPr="006A6F19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06CEC846" w14:textId="77777777" w:rsidR="00D402CE" w:rsidRPr="009E33F3" w:rsidRDefault="00D402CE" w:rsidP="003B0A4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</w:tc>
      </w:tr>
    </w:tbl>
    <w:p w14:paraId="1E0F8A56" w14:textId="0576A8C7" w:rsidR="00D402CE" w:rsidRDefault="00D402CE" w:rsidP="00D402CE">
      <w:pPr>
        <w:pStyle w:val="Caption"/>
      </w:pPr>
      <w:bookmarkStart w:id="970" w:name="_Ref11223865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971" w:author="Bambi C" w:date="2022-08-24T13:03:00Z">
        <w:r w:rsidR="005732C1">
          <w:rPr>
            <w:noProof/>
          </w:rPr>
          <w:t>9</w:t>
        </w:r>
      </w:ins>
      <w:del w:id="972" w:author="Bambi C" w:date="2022-08-24T13:03:00Z">
        <w:r w:rsidDel="005732C1">
          <w:rPr>
            <w:noProof/>
          </w:rPr>
          <w:delText>10</w:delText>
        </w:r>
      </w:del>
      <w:r>
        <w:rPr>
          <w:noProof/>
        </w:rPr>
        <w:fldChar w:fldCharType="end"/>
      </w:r>
      <w:bookmarkEnd w:id="970"/>
      <w:r>
        <w:t xml:space="preserve">. </w:t>
      </w:r>
      <w:del w:id="973" w:author="Bambi C" w:date="2022-08-24T13:04:00Z">
        <w:r w:rsidDel="00FF793D">
          <w:delText xml:space="preserve">Pseudocode </w:delText>
        </w:r>
      </w:del>
      <w:ins w:id="974" w:author="Bambi C" w:date="2022-08-24T13:04:00Z">
        <w:r w:rsidR="00FF793D">
          <w:t>M</w:t>
        </w:r>
      </w:ins>
      <w:del w:id="975" w:author="Bambi C" w:date="2022-08-24T13:04:00Z">
        <w:r w:rsidDel="00FF793D">
          <w:delText>for m</w:delText>
        </w:r>
      </w:del>
      <w:r>
        <w:t>odule template</w:t>
      </w:r>
    </w:p>
    <w:p w14:paraId="35D74A70" w14:textId="77777777" w:rsidR="00D402CE" w:rsidRPr="00E67DD3" w:rsidRDefault="00D402CE" w:rsidP="00D402CE">
      <w:pPr>
        <w:jc w:val="right"/>
        <w:rPr>
          <w:ins w:id="976" w:author="Bambi C" w:date="2022-08-24T11:33:00Z"/>
        </w:rPr>
      </w:pPr>
      <w:ins w:id="977" w:author="Bambi C" w:date="2022-08-24T11:33:00Z">
        <w:r w:rsidRPr="00E67DD3">
          <w:t>[</w:t>
        </w:r>
        <w:r w:rsidRPr="00E67DD3">
          <w:fldChar w:fldCharType="begin"/>
        </w:r>
        <w:r w:rsidRPr="00E67DD3">
          <w:instrText xml:space="preserve"> REF _Ref108280728 \h  \* MERGEFORMAT </w:instrText>
        </w:r>
        <w:r w:rsidRPr="00E67DD3">
          <w:fldChar w:fldCharType="separate"/>
        </w:r>
        <w:r w:rsidRPr="00E67DD3">
          <w:t xml:space="preserve">Table of </w:t>
        </w:r>
        <w:r w:rsidRPr="00E67DD3">
          <w:t>C</w:t>
        </w:r>
        <w:r w:rsidRPr="00E67DD3">
          <w:t>ontents</w:t>
        </w:r>
        <w:r w:rsidRPr="00E67DD3">
          <w:fldChar w:fldCharType="end"/>
        </w:r>
        <w:r w:rsidRPr="00E67DD3">
          <w:t>]</w:t>
        </w:r>
      </w:ins>
    </w:p>
    <w:p w14:paraId="71BE03B2" w14:textId="4A3215CB" w:rsidR="00065AF2" w:rsidRDefault="00065AF2" w:rsidP="00065AF2">
      <w:pPr>
        <w:pStyle w:val="Heading3"/>
        <w:rPr>
          <w:ins w:id="978" w:author="Bambi C" w:date="2022-08-24T11:30:00Z"/>
        </w:rPr>
        <w:pPrChange w:id="979" w:author="Bambi C" w:date="2022-08-24T11:31:00Z">
          <w:pPr/>
        </w:pPrChange>
      </w:pPr>
      <w:bookmarkStart w:id="980" w:name="_Ref112237897"/>
      <w:bookmarkStart w:id="981" w:name="_Toc112269660"/>
      <w:ins w:id="982" w:author="Bambi C" w:date="2022-08-24T11:30:00Z">
        <w:r>
          <w:t>Program architecture</w:t>
        </w:r>
        <w:bookmarkEnd w:id="980"/>
        <w:bookmarkEnd w:id="981"/>
      </w:ins>
    </w:p>
    <w:p w14:paraId="2EF422B7" w14:textId="152619F2" w:rsidR="00025D33" w:rsidRDefault="00BA1AE6" w:rsidP="00025D33">
      <w:pPr>
        <w:rPr>
          <w:ins w:id="983" w:author="Bambi C" w:date="2022-08-24T11:52:00Z"/>
        </w:rPr>
      </w:pPr>
      <w:ins w:id="984" w:author="Bambi C" w:date="2022-08-18T19:29:00Z">
        <w:r>
          <w:t>Following lessons from Module0</w:t>
        </w:r>
      </w:ins>
      <w:ins w:id="985" w:author="Bambi C" w:date="2022-08-19T10:43:00Z">
        <w:r w:rsidR="00103BA6">
          <w:t>6</w:t>
        </w:r>
      </w:ins>
      <w:ins w:id="986" w:author="Bambi C" w:date="2022-08-18T19:29:00Z">
        <w:r>
          <w:t xml:space="preserve"> (</w:t>
        </w:r>
      </w:ins>
      <w:ins w:id="987" w:author="Bambi C" w:date="2022-08-18T19:30:00Z">
        <w:r w:rsidR="00FB2FF5" w:rsidRPr="00B54865">
          <w:t>Randall R., _Mo</w:t>
        </w:r>
        <w:r w:rsidR="00FB2FF5">
          <w:t>d6</w:t>
        </w:r>
        <w:r w:rsidR="00FB2FF5" w:rsidRPr="00B54865">
          <w:t>PythonProgrammingNotes.docx, Self-published, 2019</w:t>
        </w:r>
      </w:ins>
      <w:ins w:id="988" w:author="Bambi C" w:date="2022-08-18T19:29:00Z">
        <w:r>
          <w:t>)</w:t>
        </w:r>
      </w:ins>
      <w:ins w:id="989" w:author="Bambi C" w:date="2022-08-18T19:30:00Z">
        <w:r w:rsidR="003419FA">
          <w:t>, efforts will be made to follow principles of abstraction and separation of concerns.</w:t>
        </w:r>
      </w:ins>
    </w:p>
    <w:p w14:paraId="6C3BCD74" w14:textId="5DEDA2DC" w:rsidR="001013FF" w:rsidRDefault="00E466EC" w:rsidP="00025D33">
      <w:pPr>
        <w:rPr>
          <w:ins w:id="990" w:author="Bambi C" w:date="2022-08-24T11:11:00Z"/>
        </w:rPr>
      </w:pPr>
      <w:ins w:id="991" w:author="Bambi C" w:date="2022-08-24T11:58:00Z">
        <w:r>
          <w:t>I have found it help</w:t>
        </w:r>
      </w:ins>
      <w:ins w:id="992" w:author="Bambi C" w:date="2022-08-24T11:59:00Z">
        <w:r>
          <w:t xml:space="preserve">ful to plan out in advance (at least at a high-level), how to organize </w:t>
        </w:r>
        <w:r w:rsidR="005653A1">
          <w:t xml:space="preserve">requirements into features, and the order in which </w:t>
        </w:r>
      </w:ins>
      <w:ins w:id="993" w:author="Bambi C" w:date="2022-08-24T12:49:00Z">
        <w:r w:rsidR="00F2706D">
          <w:t>to</w:t>
        </w:r>
      </w:ins>
      <w:ins w:id="994" w:author="Bambi C" w:date="2022-08-24T11:59:00Z">
        <w:r w:rsidR="005653A1">
          <w:t xml:space="preserve"> develop</w:t>
        </w:r>
      </w:ins>
      <w:ins w:id="995" w:author="Bambi C" w:date="2022-08-24T12:49:00Z">
        <w:r w:rsidR="00595037">
          <w:t xml:space="preserve"> com</w:t>
        </w:r>
      </w:ins>
      <w:ins w:id="996" w:author="Bambi C" w:date="2022-08-24T12:50:00Z">
        <w:r w:rsidR="00595037">
          <w:t>ponents, integrate, and then iterate further.</w:t>
        </w:r>
      </w:ins>
    </w:p>
    <w:p w14:paraId="4F8B8085" w14:textId="2A0E9C15" w:rsidR="00C552D0" w:rsidRDefault="00C552D0" w:rsidP="00025D33">
      <w:pPr>
        <w:rPr>
          <w:ins w:id="997" w:author="Bambi C" w:date="2022-08-20T11:15:00Z"/>
        </w:rPr>
      </w:pPr>
      <w:ins w:id="998" w:author="Bambi C" w:date="2022-08-20T21:35:00Z">
        <w:r>
          <w:t>Module: Add</w:t>
        </w:r>
      </w:ins>
    </w:p>
    <w:p w14:paraId="01295A93" w14:textId="44CC81A5" w:rsidR="0081594C" w:rsidRDefault="0081594C" w:rsidP="0081594C">
      <w:pPr>
        <w:pStyle w:val="ListParagraph"/>
        <w:numPr>
          <w:ilvl w:val="0"/>
          <w:numId w:val="39"/>
        </w:numPr>
        <w:rPr>
          <w:ins w:id="999" w:author="Bambi C" w:date="2022-08-20T11:16:00Z"/>
        </w:rPr>
      </w:pPr>
      <w:ins w:id="1000" w:author="Bambi C" w:date="2022-08-20T11:15:00Z">
        <w:r>
          <w:t xml:space="preserve">Manually create default </w:t>
        </w:r>
      </w:ins>
      <w:ins w:id="1001" w:author="Bambi C" w:date="2022-08-20T11:18:00Z">
        <w:r w:rsidR="009709FD">
          <w:t xml:space="preserve">output </w:t>
        </w:r>
      </w:ins>
      <w:ins w:id="1002" w:author="Bambi C" w:date="2022-08-20T11:15:00Z">
        <w:r>
          <w:t>file</w:t>
        </w:r>
      </w:ins>
    </w:p>
    <w:p w14:paraId="09233C2D" w14:textId="6C462099" w:rsidR="00DC7681" w:rsidRDefault="00117CA2" w:rsidP="0081594C">
      <w:pPr>
        <w:pStyle w:val="ListParagraph"/>
        <w:numPr>
          <w:ilvl w:val="0"/>
          <w:numId w:val="39"/>
        </w:numPr>
        <w:rPr>
          <w:ins w:id="1003" w:author="Bambi C" w:date="2022-08-20T11:16:00Z"/>
        </w:rPr>
      </w:pPr>
      <w:ins w:id="1004" w:author="Bambi C" w:date="2022-08-24T11:23:00Z">
        <w:r>
          <w:t>W</w:t>
        </w:r>
      </w:ins>
      <w:ins w:id="1005" w:author="Bambi C" w:date="2022-08-24T11:13:00Z">
        <w:r w:rsidR="00DB1576">
          <w:t>rite data to default output file</w:t>
        </w:r>
      </w:ins>
    </w:p>
    <w:p w14:paraId="6420126F" w14:textId="6BD692BD" w:rsidR="00504B4B" w:rsidRDefault="00F55F00" w:rsidP="00504B4B">
      <w:pPr>
        <w:pStyle w:val="ListParagraph"/>
        <w:numPr>
          <w:ilvl w:val="0"/>
          <w:numId w:val="39"/>
        </w:numPr>
        <w:rPr>
          <w:ins w:id="1006" w:author="Bambi C" w:date="2022-08-24T11:15:00Z"/>
        </w:rPr>
      </w:pPr>
      <w:ins w:id="1007" w:author="Bambi C" w:date="2022-08-24T11:23:00Z">
        <w:r>
          <w:t>V</w:t>
        </w:r>
      </w:ins>
      <w:ins w:id="1008" w:author="Bambi C" w:date="2022-08-20T11:17:00Z">
        <w:r w:rsidR="009A4F73">
          <w:t>erify data is being writte</w:t>
        </w:r>
      </w:ins>
      <w:ins w:id="1009" w:author="Bambi C" w:date="2022-08-24T11:15:00Z">
        <w:r w:rsidR="0038496A">
          <w:t>n</w:t>
        </w:r>
      </w:ins>
      <w:ins w:id="1010" w:author="Bambi C" w:date="2022-08-24T11:23:00Z">
        <w:r>
          <w:t xml:space="preserve"> (i.e., o</w:t>
        </w:r>
        <w:r>
          <w:t>pen default output file in text editor</w:t>
        </w:r>
        <w:r>
          <w:t>, note before / after changes)</w:t>
        </w:r>
      </w:ins>
    </w:p>
    <w:p w14:paraId="608E0D3F" w14:textId="0A9C950E" w:rsidR="0038496A" w:rsidRDefault="00300C68" w:rsidP="00504B4B">
      <w:pPr>
        <w:pStyle w:val="ListParagraph"/>
        <w:numPr>
          <w:ilvl w:val="0"/>
          <w:numId w:val="39"/>
        </w:numPr>
        <w:rPr>
          <w:ins w:id="1011" w:author="Bambi C" w:date="2022-08-24T11:13:00Z"/>
        </w:rPr>
      </w:pPr>
      <w:ins w:id="1012" w:author="Bambi C" w:date="2022-08-24T11:24:00Z">
        <w:r>
          <w:lastRenderedPageBreak/>
          <w:t>I</w:t>
        </w:r>
      </w:ins>
      <w:ins w:id="1013" w:author="Bambi C" w:date="2022-08-24T11:15:00Z">
        <w:r w:rsidR="0038496A">
          <w:t xml:space="preserve">nput </w:t>
        </w:r>
        <w:r w:rsidR="00DC3DAE">
          <w:t>functions to allow user to enter data</w:t>
        </w:r>
      </w:ins>
    </w:p>
    <w:p w14:paraId="14B746C5" w14:textId="361F565F" w:rsidR="00DB1576" w:rsidRDefault="00300C68" w:rsidP="00504B4B">
      <w:pPr>
        <w:pStyle w:val="ListParagraph"/>
        <w:numPr>
          <w:ilvl w:val="0"/>
          <w:numId w:val="39"/>
        </w:numPr>
        <w:rPr>
          <w:ins w:id="1014" w:author="Bambi C" w:date="2022-08-24T11:11:00Z"/>
        </w:rPr>
      </w:pPr>
      <w:ins w:id="1015" w:author="Bambi C" w:date="2022-08-24T11:24:00Z">
        <w:r>
          <w:t>E</w:t>
        </w:r>
      </w:ins>
      <w:ins w:id="1016" w:author="Bambi C" w:date="2022-08-24T11:14:00Z">
        <w:r w:rsidR="0002651C">
          <w:t>xception catching</w:t>
        </w:r>
      </w:ins>
    </w:p>
    <w:p w14:paraId="7DC06A74" w14:textId="5301CD52" w:rsidR="00504B4B" w:rsidRDefault="00504B4B" w:rsidP="00504B4B">
      <w:pPr>
        <w:rPr>
          <w:ins w:id="1017" w:author="Bambi C" w:date="2022-08-20T11:16:00Z"/>
        </w:rPr>
        <w:pPrChange w:id="1018" w:author="Bambi C" w:date="2022-08-24T11:11:00Z">
          <w:pPr>
            <w:pStyle w:val="ListParagraph"/>
            <w:numPr>
              <w:numId w:val="39"/>
            </w:numPr>
            <w:ind w:hanging="360"/>
          </w:pPr>
        </w:pPrChange>
      </w:pPr>
      <w:ins w:id="1019" w:author="Bambi C" w:date="2022-08-24T11:11:00Z">
        <w:r>
          <w:t>Module: Load</w:t>
        </w:r>
      </w:ins>
    </w:p>
    <w:p w14:paraId="750745C7" w14:textId="773ACCE1" w:rsidR="009A4F73" w:rsidRDefault="00300C68" w:rsidP="0081594C">
      <w:pPr>
        <w:pStyle w:val="ListParagraph"/>
        <w:numPr>
          <w:ilvl w:val="0"/>
          <w:numId w:val="39"/>
        </w:numPr>
        <w:rPr>
          <w:ins w:id="1020" w:author="Bambi C" w:date="2022-08-20T11:17:00Z"/>
        </w:rPr>
      </w:pPr>
      <w:ins w:id="1021" w:author="Bambi C" w:date="2022-08-24T11:24:00Z">
        <w:r>
          <w:t>O</w:t>
        </w:r>
      </w:ins>
      <w:ins w:id="1022" w:author="Bambi C" w:date="2022-08-20T11:17:00Z">
        <w:r w:rsidR="00B8548C">
          <w:t xml:space="preserve">pen </w:t>
        </w:r>
      </w:ins>
      <w:ins w:id="1023" w:author="Bambi C" w:date="2022-08-24T11:24:00Z">
        <w:r>
          <w:t xml:space="preserve">default output </w:t>
        </w:r>
      </w:ins>
      <w:ins w:id="1024" w:author="Bambi C" w:date="2022-08-20T11:17:00Z">
        <w:r w:rsidR="00B8548C">
          <w:t>file</w:t>
        </w:r>
      </w:ins>
    </w:p>
    <w:p w14:paraId="75172D70" w14:textId="4FD55234" w:rsidR="00B8548C" w:rsidRDefault="004A16A7" w:rsidP="0081594C">
      <w:pPr>
        <w:pStyle w:val="ListParagraph"/>
        <w:numPr>
          <w:ilvl w:val="0"/>
          <w:numId w:val="39"/>
        </w:numPr>
        <w:rPr>
          <w:ins w:id="1025" w:author="Bambi C" w:date="2022-08-24T11:14:00Z"/>
        </w:rPr>
      </w:pPr>
      <w:ins w:id="1026" w:author="Bambi C" w:date="2022-08-24T11:24:00Z">
        <w:r>
          <w:t>R</w:t>
        </w:r>
      </w:ins>
      <w:ins w:id="1027" w:author="Bambi C" w:date="2022-08-20T11:17:00Z">
        <w:r w:rsidR="00B8548C">
          <w:t>ead raw data from default output file</w:t>
        </w:r>
      </w:ins>
    </w:p>
    <w:p w14:paraId="7107CBD5" w14:textId="034CD0FA" w:rsidR="0038496A" w:rsidRDefault="004A16A7" w:rsidP="0081594C">
      <w:pPr>
        <w:pStyle w:val="ListParagraph"/>
        <w:numPr>
          <w:ilvl w:val="0"/>
          <w:numId w:val="39"/>
        </w:numPr>
        <w:rPr>
          <w:ins w:id="1028" w:author="Bambi C" w:date="2022-08-24T11:19:00Z"/>
        </w:rPr>
      </w:pPr>
      <w:ins w:id="1029" w:author="Bambi C" w:date="2022-08-24T11:25:00Z">
        <w:r>
          <w:t>D</w:t>
        </w:r>
      </w:ins>
      <w:ins w:id="1030" w:author="Bambi C" w:date="2022-08-24T11:15:00Z">
        <w:r w:rsidR="0038496A">
          <w:t xml:space="preserve">isplay </w:t>
        </w:r>
      </w:ins>
      <w:ins w:id="1031" w:author="Bambi C" w:date="2022-08-24T11:16:00Z">
        <w:r w:rsidR="008942AF">
          <w:t>data from default output file</w:t>
        </w:r>
      </w:ins>
    </w:p>
    <w:p w14:paraId="04D984AE" w14:textId="5F71882D" w:rsidR="00830283" w:rsidRDefault="004A16A7" w:rsidP="00830283">
      <w:pPr>
        <w:pStyle w:val="ListParagraph"/>
        <w:numPr>
          <w:ilvl w:val="0"/>
          <w:numId w:val="39"/>
        </w:numPr>
        <w:rPr>
          <w:ins w:id="1032" w:author="Bambi C" w:date="2022-08-24T11:16:00Z"/>
        </w:rPr>
      </w:pPr>
      <w:ins w:id="1033" w:author="Bambi C" w:date="2022-08-24T11:25:00Z">
        <w:r>
          <w:t>E</w:t>
        </w:r>
      </w:ins>
      <w:ins w:id="1034" w:author="Bambi C" w:date="2022-08-24T11:19:00Z">
        <w:r w:rsidR="00830283">
          <w:t>xception catching</w:t>
        </w:r>
      </w:ins>
    </w:p>
    <w:p w14:paraId="638BA198" w14:textId="77AFAF93" w:rsidR="008942AF" w:rsidRDefault="00973A9C" w:rsidP="00973A9C">
      <w:pPr>
        <w:rPr>
          <w:ins w:id="1035" w:author="Bambi C" w:date="2022-08-24T11:18:00Z"/>
        </w:rPr>
      </w:pPr>
      <w:ins w:id="1036" w:author="Bambi C" w:date="2022-08-24T11:18:00Z">
        <w:r>
          <w:t>Module: Quit</w:t>
        </w:r>
      </w:ins>
    </w:p>
    <w:p w14:paraId="1E176252" w14:textId="2DD87DFB" w:rsidR="00973A9C" w:rsidRDefault="004A16A7" w:rsidP="00973A9C">
      <w:pPr>
        <w:pStyle w:val="ListParagraph"/>
        <w:numPr>
          <w:ilvl w:val="0"/>
          <w:numId w:val="39"/>
        </w:numPr>
        <w:rPr>
          <w:ins w:id="1037" w:author="Bambi C" w:date="2022-08-24T11:19:00Z"/>
        </w:rPr>
      </w:pPr>
      <w:ins w:id="1038" w:author="Bambi C" w:date="2022-08-24T11:25:00Z">
        <w:r>
          <w:t>E</w:t>
        </w:r>
      </w:ins>
      <w:ins w:id="1039" w:author="Bambi C" w:date="2022-08-24T11:19:00Z">
        <w:r w:rsidR="00830283">
          <w:t>xit program</w:t>
        </w:r>
      </w:ins>
    </w:p>
    <w:p w14:paraId="43535273" w14:textId="629E055A" w:rsidR="00830283" w:rsidRDefault="004A16A7" w:rsidP="00973A9C">
      <w:pPr>
        <w:pStyle w:val="ListParagraph"/>
        <w:numPr>
          <w:ilvl w:val="0"/>
          <w:numId w:val="39"/>
        </w:numPr>
        <w:rPr>
          <w:ins w:id="1040" w:author="Bambi C" w:date="2022-08-24T11:22:00Z"/>
        </w:rPr>
      </w:pPr>
      <w:ins w:id="1041" w:author="Bambi C" w:date="2022-08-24T11:25:00Z">
        <w:r>
          <w:t>C</w:t>
        </w:r>
      </w:ins>
      <w:ins w:id="1042" w:author="Bambi C" w:date="2022-08-24T11:22:00Z">
        <w:r w:rsidR="00E15D59">
          <w:t>heck if changes to data have been saved before quitting</w:t>
        </w:r>
      </w:ins>
    </w:p>
    <w:p w14:paraId="0FF78CBF" w14:textId="3C3C4093" w:rsidR="004A16A7" w:rsidRDefault="004A16A7" w:rsidP="00680F98">
      <w:pPr>
        <w:pStyle w:val="ListParagraph"/>
        <w:numPr>
          <w:ilvl w:val="0"/>
          <w:numId w:val="39"/>
        </w:numPr>
        <w:rPr>
          <w:ins w:id="1043" w:author="Bambi C" w:date="2022-08-24T11:26:00Z"/>
        </w:rPr>
      </w:pPr>
      <w:ins w:id="1044" w:author="Bambi C" w:date="2022-08-24T11:25:00Z">
        <w:r>
          <w:t xml:space="preserve">Input functions to allow user to </w:t>
        </w:r>
      </w:ins>
      <w:ins w:id="1045" w:author="Bambi C" w:date="2022-08-24T11:26:00Z">
        <w:r w:rsidR="00680F98">
          <w:t>choose to</w:t>
        </w:r>
      </w:ins>
      <w:ins w:id="1046" w:author="Bambi C" w:date="2022-08-24T11:25:00Z">
        <w:r>
          <w:t xml:space="preserve"> quit without saving or return to menu</w:t>
        </w:r>
      </w:ins>
    </w:p>
    <w:p w14:paraId="2D15DB70" w14:textId="483EF5DE" w:rsidR="00F81879" w:rsidRDefault="001013FF" w:rsidP="002A471B">
      <w:pPr>
        <w:pStyle w:val="Heading3"/>
        <w:rPr>
          <w:ins w:id="1047" w:author="Bambi C" w:date="2022-08-24T11:26:00Z"/>
        </w:rPr>
        <w:pPrChange w:id="1048" w:author="Bambi C" w:date="2022-08-24T11:51:00Z">
          <w:pPr/>
        </w:pPrChange>
      </w:pPr>
      <w:bookmarkStart w:id="1049" w:name="_Toc112269661"/>
      <w:ins w:id="1050" w:author="Bambi C" w:date="2022-08-24T11:52:00Z">
        <w:r>
          <w:t xml:space="preserve">User journey </w:t>
        </w:r>
      </w:ins>
      <w:ins w:id="1051" w:author="Bambi C" w:date="2022-08-24T11:27:00Z">
        <w:r w:rsidR="00F81879">
          <w:t>flow</w:t>
        </w:r>
      </w:ins>
      <w:ins w:id="1052" w:author="Bambi C" w:date="2022-08-24T11:52:00Z">
        <w:r>
          <w:t>s</w:t>
        </w:r>
      </w:ins>
      <w:bookmarkEnd w:id="1049"/>
    </w:p>
    <w:p w14:paraId="59E07AE4" w14:textId="7950AED7" w:rsidR="00F81879" w:rsidRDefault="001013FF" w:rsidP="00F81879">
      <w:pPr>
        <w:rPr>
          <w:ins w:id="1053" w:author="Bambi C" w:date="2022-08-24T12:52:00Z"/>
        </w:rPr>
      </w:pPr>
      <w:ins w:id="1054" w:author="Bambi C" w:date="2022-08-24T11:52:00Z">
        <w:r>
          <w:t xml:space="preserve">In contrast to Section </w:t>
        </w:r>
      </w:ins>
      <w:ins w:id="1055" w:author="Bambi C" w:date="2022-08-24T12:51:00Z">
        <w:r w:rsidR="004B4342">
          <w:fldChar w:fldCharType="begin"/>
        </w:r>
        <w:r w:rsidR="004B4342">
          <w:instrText xml:space="preserve"> REF _Ref112237897 \r \h </w:instrText>
        </w:r>
      </w:ins>
      <w:r w:rsidR="004B4342">
        <w:fldChar w:fldCharType="separate"/>
      </w:r>
      <w:ins w:id="1056" w:author="Bambi C" w:date="2022-08-24T12:51:00Z">
        <w:r w:rsidR="004B4342">
          <w:t>4.2.4</w:t>
        </w:r>
        <w:r w:rsidR="004B4342">
          <w:fldChar w:fldCharType="end"/>
        </w:r>
        <w:r w:rsidR="004B4342">
          <w:t xml:space="preserve">, </w:t>
        </w:r>
        <w:r w:rsidR="009714C6">
          <w:t xml:space="preserve">understanding how the user is expected to navigate </w:t>
        </w:r>
      </w:ins>
      <w:ins w:id="1057" w:author="Bambi C" w:date="2022-08-24T12:52:00Z">
        <w:r w:rsidR="009714C6">
          <w:t xml:space="preserve">through the program </w:t>
        </w:r>
        <w:r w:rsidR="00680786">
          <w:t>further aids development.</w:t>
        </w:r>
      </w:ins>
    </w:p>
    <w:p w14:paraId="358ECB5B" w14:textId="40DEE6E6" w:rsidR="003B6E4F" w:rsidRDefault="00BC7EE2" w:rsidP="00F81879">
      <w:pPr>
        <w:rPr>
          <w:ins w:id="1058" w:author="Bambi C" w:date="2022-08-24T12:54:00Z"/>
        </w:rPr>
      </w:pPr>
      <w:ins w:id="1059" w:author="Bambi C" w:date="2022-08-24T13:00:00Z">
        <w:r>
          <w:t xml:space="preserve">Flow #0 – Core: </w:t>
        </w:r>
      </w:ins>
      <w:ins w:id="1060" w:author="Bambi C" w:date="2022-08-24T12:52:00Z">
        <w:r w:rsidR="00680786">
          <w:t>User opens program</w:t>
        </w:r>
      </w:ins>
      <w:ins w:id="1061" w:author="Bambi C" w:date="2022-08-24T13:00:00Z">
        <w:r w:rsidR="0009252C">
          <w:t xml:space="preserve"> &gt; </w:t>
        </w:r>
      </w:ins>
      <w:ins w:id="1062" w:author="Bambi C" w:date="2022-08-24T12:52:00Z">
        <w:r w:rsidR="00680786">
          <w:t>Program opens default file</w:t>
        </w:r>
      </w:ins>
      <w:ins w:id="1063" w:author="Bambi C" w:date="2022-08-24T13:00:00Z">
        <w:r w:rsidR="0009252C">
          <w:t xml:space="preserve"> &gt; </w:t>
        </w:r>
      </w:ins>
      <w:ins w:id="1064" w:author="Bambi C" w:date="2022-08-24T12:52:00Z">
        <w:r w:rsidR="00680786">
          <w:t>Program</w:t>
        </w:r>
        <w:r w:rsidR="003B6E4F">
          <w:t xml:space="preserve"> loads data from </w:t>
        </w:r>
      </w:ins>
      <w:ins w:id="1065" w:author="Bambi C" w:date="2022-08-24T12:53:00Z">
        <w:r w:rsidR="001B0944">
          <w:t xml:space="preserve">default </w:t>
        </w:r>
      </w:ins>
      <w:ins w:id="1066" w:author="Bambi C" w:date="2022-08-24T12:52:00Z">
        <w:r w:rsidR="003B6E4F">
          <w:t xml:space="preserve">file into </w:t>
        </w:r>
      </w:ins>
      <w:ins w:id="1067" w:author="Bambi C" w:date="2022-08-24T12:53:00Z">
        <w:r w:rsidR="003B6E4F">
          <w:t>program memory</w:t>
        </w:r>
      </w:ins>
      <w:ins w:id="1068" w:author="Bambi C" w:date="2022-08-24T13:00:00Z">
        <w:r w:rsidR="0009252C">
          <w:t xml:space="preserve"> </w:t>
        </w:r>
      </w:ins>
      <w:ins w:id="1069" w:author="Bambi C" w:date="2022-08-24T13:01:00Z">
        <w:r w:rsidR="0009252C">
          <w:t xml:space="preserve">&gt; </w:t>
        </w:r>
      </w:ins>
      <w:ins w:id="1070" w:author="Bambi C" w:date="2022-08-24T12:53:00Z">
        <w:r w:rsidR="003B6E4F">
          <w:t>Program display</w:t>
        </w:r>
        <w:r w:rsidR="001B0944">
          <w:t>s</w:t>
        </w:r>
        <w:r w:rsidR="003B6E4F">
          <w:t xml:space="preserve"> </w:t>
        </w:r>
        <w:r w:rsidR="001B0944">
          <w:t>curre</w:t>
        </w:r>
      </w:ins>
      <w:ins w:id="1071" w:author="Bambi C" w:date="2022-08-24T12:54:00Z">
        <w:r w:rsidR="001B0944">
          <w:t xml:space="preserve">nt </w:t>
        </w:r>
      </w:ins>
      <w:ins w:id="1072" w:author="Bambi C" w:date="2022-08-24T12:53:00Z">
        <w:r w:rsidR="003B6E4F">
          <w:t>data to user</w:t>
        </w:r>
      </w:ins>
      <w:ins w:id="1073" w:author="Bambi C" w:date="2022-08-24T12:54:00Z">
        <w:r w:rsidR="00CC36AA">
          <w:t xml:space="preserve"> in human-readable format</w:t>
        </w:r>
      </w:ins>
      <w:ins w:id="1074" w:author="Bambi C" w:date="2022-08-24T13:01:00Z">
        <w:r w:rsidR="0009252C">
          <w:t xml:space="preserve"> &gt; </w:t>
        </w:r>
      </w:ins>
      <w:ins w:id="1075" w:author="Bambi C" w:date="2022-08-24T12:53:00Z">
        <w:r w:rsidR="003B6E4F">
          <w:t xml:space="preserve">Program </w:t>
        </w:r>
      </w:ins>
      <w:ins w:id="1076" w:author="Bambi C" w:date="2022-08-24T12:54:00Z">
        <w:r w:rsidR="00CC36AA">
          <w:t xml:space="preserve">displays </w:t>
        </w:r>
      </w:ins>
      <w:ins w:id="1077" w:author="Bambi C" w:date="2022-08-24T13:34:00Z">
        <w:r w:rsidR="00760083">
          <w:t>menu of options</w:t>
        </w:r>
      </w:ins>
      <w:ins w:id="1078" w:author="Bambi C" w:date="2022-08-24T12:54:00Z">
        <w:r w:rsidR="00CC36AA">
          <w:t xml:space="preserve"> / </w:t>
        </w:r>
        <w:r w:rsidR="00AB1B16">
          <w:t>functions</w:t>
        </w:r>
        <w:r w:rsidR="00CC36AA">
          <w:t xml:space="preserve"> to user: Add data, Save data, Quit program</w:t>
        </w:r>
      </w:ins>
    </w:p>
    <w:p w14:paraId="62A1F4B8" w14:textId="49CF8D67" w:rsidR="00AB1B16" w:rsidRDefault="008E7C88" w:rsidP="002C5B3E">
      <w:pPr>
        <w:rPr>
          <w:ins w:id="1079" w:author="Bambi C" w:date="2022-08-24T12:55:00Z"/>
        </w:rPr>
      </w:pPr>
      <w:ins w:id="1080" w:author="Bambi C" w:date="2022-08-24T12:57:00Z">
        <w:r>
          <w:t xml:space="preserve">Flow #1 </w:t>
        </w:r>
      </w:ins>
      <w:ins w:id="1081" w:author="Bambi C" w:date="2022-08-24T12:58:00Z">
        <w:r w:rsidR="00B038BC">
          <w:t xml:space="preserve">– </w:t>
        </w:r>
      </w:ins>
      <w:ins w:id="1082" w:author="Bambi C" w:date="2022-08-24T12:57:00Z">
        <w:r>
          <w:t>Standard</w:t>
        </w:r>
      </w:ins>
      <w:ins w:id="1083" w:author="Bambi C" w:date="2022-08-24T12:55:00Z">
        <w:r w:rsidR="00AB1B16">
          <w:t>: User adds data</w:t>
        </w:r>
      </w:ins>
      <w:ins w:id="1084" w:author="Bambi C" w:date="2022-08-24T12:58:00Z">
        <w:r w:rsidR="00B038BC">
          <w:t xml:space="preserve"> &gt; </w:t>
        </w:r>
      </w:ins>
      <w:ins w:id="1085" w:author="Bambi C" w:date="2022-08-24T12:55:00Z">
        <w:r w:rsidR="00AB1B16">
          <w:t>User saves data</w:t>
        </w:r>
      </w:ins>
      <w:ins w:id="1086" w:author="Bambi C" w:date="2022-08-24T12:58:00Z">
        <w:r w:rsidR="00B038BC">
          <w:t xml:space="preserve"> &gt;</w:t>
        </w:r>
      </w:ins>
      <w:ins w:id="1087" w:author="Bambi C" w:date="2022-08-24T12:55:00Z">
        <w:r w:rsidR="006E769E">
          <w:t xml:space="preserve"> User quits program</w:t>
        </w:r>
      </w:ins>
    </w:p>
    <w:p w14:paraId="6818D97F" w14:textId="7EF17236" w:rsidR="006E769E" w:rsidRDefault="008E7C88" w:rsidP="002C5B3E">
      <w:pPr>
        <w:rPr>
          <w:ins w:id="1088" w:author="Bambi C" w:date="2022-08-24T12:58:00Z"/>
        </w:rPr>
        <w:pPrChange w:id="1089" w:author="Bambi C" w:date="2022-08-24T18:14:00Z">
          <w:pPr>
            <w:ind w:left="720"/>
          </w:pPr>
        </w:pPrChange>
      </w:pPr>
      <w:ins w:id="1090" w:author="Bambi C" w:date="2022-08-24T12:57:00Z">
        <w:r>
          <w:t>Flow #2</w:t>
        </w:r>
      </w:ins>
      <w:ins w:id="1091" w:author="Bambi C" w:date="2022-08-24T12:55:00Z">
        <w:r w:rsidR="006E769E">
          <w:t xml:space="preserve"> </w:t>
        </w:r>
      </w:ins>
      <w:ins w:id="1092" w:author="Bambi C" w:date="2022-08-24T12:57:00Z">
        <w:r w:rsidR="003B2827">
          <w:t>–</w:t>
        </w:r>
        <w:r>
          <w:t xml:space="preserve"> </w:t>
        </w:r>
      </w:ins>
      <w:ins w:id="1093" w:author="Bambi C" w:date="2022-08-24T13:04:00Z">
        <w:r w:rsidR="00935EA5">
          <w:t xml:space="preserve">Changes </w:t>
        </w:r>
      </w:ins>
      <w:ins w:id="1094" w:author="Bambi C" w:date="2022-08-24T13:05:00Z">
        <w:r w:rsidR="00935EA5">
          <w:t xml:space="preserve">made + </w:t>
        </w:r>
      </w:ins>
      <w:ins w:id="1095" w:author="Bambi C" w:date="2022-08-24T12:57:00Z">
        <w:r w:rsidR="003B2827">
          <w:t xml:space="preserve">No save: </w:t>
        </w:r>
      </w:ins>
      <w:ins w:id="1096" w:author="Bambi C" w:date="2022-08-24T12:55:00Z">
        <w:r w:rsidR="006E769E">
          <w:t>User adds data</w:t>
        </w:r>
      </w:ins>
      <w:ins w:id="1097" w:author="Bambi C" w:date="2022-08-24T12:58:00Z">
        <w:r w:rsidR="00B038BC">
          <w:t xml:space="preserve"> &gt;</w:t>
        </w:r>
      </w:ins>
      <w:ins w:id="1098" w:author="Bambi C" w:date="2022-08-24T12:55:00Z">
        <w:r w:rsidR="006E769E">
          <w:t xml:space="preserve"> </w:t>
        </w:r>
      </w:ins>
      <w:ins w:id="1099" w:author="Bambi C" w:date="2022-08-24T12:56:00Z">
        <w:r w:rsidR="006E769E">
          <w:t xml:space="preserve">User quits program </w:t>
        </w:r>
        <w:r w:rsidR="007C22C3">
          <w:t>(without saving)</w:t>
        </w:r>
      </w:ins>
    </w:p>
    <w:p w14:paraId="0FB9E767" w14:textId="1DD9A81B" w:rsidR="002E2042" w:rsidRDefault="00B038BC" w:rsidP="002C5B3E">
      <w:pPr>
        <w:ind w:left="720"/>
        <w:rPr>
          <w:ins w:id="1100" w:author="Bambi C" w:date="2022-08-24T12:56:00Z"/>
        </w:rPr>
        <w:pPrChange w:id="1101" w:author="Bambi C" w:date="2022-08-24T18:14:00Z">
          <w:pPr/>
        </w:pPrChange>
      </w:pPr>
      <w:ins w:id="1102" w:author="Bambi C" w:date="2022-08-24T12:58:00Z">
        <w:r>
          <w:t xml:space="preserve">&gt; Quit </w:t>
        </w:r>
      </w:ins>
      <w:ins w:id="1103" w:author="Bambi C" w:date="2022-08-24T12:59:00Z">
        <w:r>
          <w:t>program w/o c</w:t>
        </w:r>
        <w:r w:rsidR="002E2042">
          <w:t>hange</w:t>
        </w:r>
        <w:r w:rsidR="002E2042">
          <w:br/>
          <w:t>&gt; Return user to menu</w:t>
        </w:r>
      </w:ins>
    </w:p>
    <w:p w14:paraId="32E8F36D" w14:textId="705C764B" w:rsidR="007C22C3" w:rsidRDefault="008E7C88" w:rsidP="002C5B3E">
      <w:pPr>
        <w:rPr>
          <w:ins w:id="1104" w:author="Bambi C" w:date="2022-08-24T13:00:00Z"/>
        </w:rPr>
        <w:pPrChange w:id="1105" w:author="Bambi C" w:date="2022-08-24T18:14:00Z">
          <w:pPr>
            <w:ind w:left="720"/>
          </w:pPr>
        </w:pPrChange>
      </w:pPr>
      <w:ins w:id="1106" w:author="Bambi C" w:date="2022-08-24T12:57:00Z">
        <w:r>
          <w:t>Flow #3</w:t>
        </w:r>
      </w:ins>
      <w:ins w:id="1107" w:author="Bambi C" w:date="2022-08-24T12:59:00Z">
        <w:r w:rsidR="00B038BC">
          <w:t xml:space="preserve"> – </w:t>
        </w:r>
      </w:ins>
      <w:ins w:id="1108" w:author="Bambi C" w:date="2022-08-24T12:56:00Z">
        <w:r w:rsidR="007C22C3">
          <w:t>No change</w:t>
        </w:r>
      </w:ins>
      <w:ins w:id="1109" w:author="Bambi C" w:date="2022-08-24T13:05:00Z">
        <w:r w:rsidR="00935EA5">
          <w:t xml:space="preserve"> + Save</w:t>
        </w:r>
      </w:ins>
      <w:ins w:id="1110" w:author="Bambi C" w:date="2022-08-24T12:56:00Z">
        <w:r w:rsidR="007C22C3">
          <w:t>: User saves data (without making changes)</w:t>
        </w:r>
      </w:ins>
    </w:p>
    <w:p w14:paraId="0987CA4A" w14:textId="31C36FE9" w:rsidR="00BC7EE2" w:rsidRDefault="00BC7EE2" w:rsidP="002C5B3E">
      <w:pPr>
        <w:ind w:left="720"/>
        <w:rPr>
          <w:ins w:id="1111" w:author="Bambi C" w:date="2022-08-20T11:17:00Z"/>
        </w:rPr>
        <w:pPrChange w:id="1112" w:author="Bambi C" w:date="2022-08-24T18:14:00Z">
          <w:pPr>
            <w:pStyle w:val="ListParagraph"/>
            <w:numPr>
              <w:numId w:val="39"/>
            </w:numPr>
            <w:ind w:hanging="360"/>
          </w:pPr>
        </w:pPrChange>
      </w:pPr>
      <w:ins w:id="1113" w:author="Bambi C" w:date="2022-08-24T13:00:00Z">
        <w:r>
          <w:t>&gt; Return user to menu</w:t>
        </w:r>
      </w:ins>
    </w:p>
    <w:p w14:paraId="2475877D" w14:textId="03A035EA" w:rsidR="00E44EA5" w:rsidDel="00304D7A" w:rsidRDefault="001A52E0">
      <w:pPr>
        <w:rPr>
          <w:del w:id="1114" w:author="Bambi C" w:date="2022-08-18T19:22:00Z"/>
        </w:rPr>
      </w:pPr>
      <w:del w:id="1115" w:author="Bambi C" w:date="2022-08-18T19:22:00Z">
        <w:r w:rsidRPr="00BA272F" w:rsidDel="00CB391F">
          <w:delText>I did not</w:delText>
        </w:r>
        <w:r w:rsidR="003020E5" w:rsidDel="00CB391F">
          <w:delText xml:space="preserve"> need to plan out the program holistically since</w:delText>
        </w:r>
        <w:bookmarkEnd w:id="897"/>
        <w:r w:rsidRPr="001A52E0" w:rsidDel="00CB391F">
          <w:delText xml:space="preserve"> the initial base code for this program had already been provided and we were explicitly required to work </w:delText>
        </w:r>
        <w:r w:rsidR="00AC5980" w:rsidRPr="001A52E0" w:rsidDel="00CB391F">
          <w:delText>off</w:delText>
        </w:r>
        <w:r w:rsidR="00AC5980" w:rsidDel="00CB391F">
          <w:delText xml:space="preserve"> </w:delText>
        </w:r>
        <w:r w:rsidRPr="001A52E0" w:rsidDel="00CB391F">
          <w:delText>th</w:delText>
        </w:r>
        <w:r w:rsidR="003020E5" w:rsidDel="00CB391F">
          <w:delText>at structure</w:delText>
        </w:r>
        <w:r w:rsidRPr="001A52E0" w:rsidDel="00CB391F">
          <w:delText>.</w:delText>
        </w:r>
        <w:r w:rsidR="00CB6583" w:rsidDel="00CB391F">
          <w:delText xml:space="preserve"> </w:delText>
        </w:r>
        <w:bookmarkStart w:id="1116" w:name="_Toc112233337"/>
        <w:bookmarkStart w:id="1117" w:name="_Toc112243161"/>
        <w:bookmarkStart w:id="1118" w:name="_Toc112243416"/>
        <w:bookmarkStart w:id="1119" w:name="_Toc112264380"/>
        <w:bookmarkStart w:id="1120" w:name="_Toc112269662"/>
        <w:bookmarkEnd w:id="1116"/>
        <w:bookmarkEnd w:id="1117"/>
        <w:bookmarkEnd w:id="1118"/>
        <w:bookmarkEnd w:id="1119"/>
        <w:bookmarkEnd w:id="1120"/>
      </w:del>
    </w:p>
    <w:p w14:paraId="5C180F22" w14:textId="30A5AC11" w:rsidR="002825E6" w:rsidRPr="000D0F11" w:rsidDel="00824434" w:rsidRDefault="009135F8">
      <w:pPr>
        <w:rPr>
          <w:del w:id="1121" w:author="Bambi C" w:date="2022-08-19T10:54:00Z"/>
        </w:rPr>
      </w:pPr>
      <w:del w:id="1122" w:author="Bambi C" w:date="2022-08-19T10:54:00Z">
        <w:r w:rsidDel="00824434">
          <w:delText>High-level workflow:</w:delText>
        </w:r>
        <w:bookmarkStart w:id="1123" w:name="_Toc112233338"/>
        <w:bookmarkStart w:id="1124" w:name="_Toc112243162"/>
        <w:bookmarkStart w:id="1125" w:name="_Toc112243417"/>
        <w:bookmarkStart w:id="1126" w:name="_Toc112264381"/>
        <w:bookmarkStart w:id="1127" w:name="_Toc112269663"/>
        <w:bookmarkEnd w:id="1123"/>
        <w:bookmarkEnd w:id="1124"/>
        <w:bookmarkEnd w:id="1125"/>
        <w:bookmarkEnd w:id="1126"/>
        <w:bookmarkEnd w:id="1127"/>
      </w:del>
    </w:p>
    <w:p w14:paraId="789B33EB" w14:textId="7D48186E" w:rsidR="002825E6" w:rsidRPr="00D402CE" w:rsidDel="00824434" w:rsidRDefault="002825E6" w:rsidP="00216082">
      <w:pPr>
        <w:rPr>
          <w:del w:id="1128" w:author="Bambi C" w:date="2022-08-18T12:16:00Z"/>
          <w:b/>
          <w:bCs/>
        </w:rPr>
        <w:pPrChange w:id="1129" w:author="Bambi C" w:date="2022-08-24T11:09:00Z">
          <w:pPr/>
        </w:pPrChange>
      </w:pPr>
      <w:del w:id="1130" w:author="Bambi C" w:date="2022-08-18T12:16:00Z">
        <w:r w:rsidDel="00D46F80">
          <w:delText xml:space="preserve">Copy “Assignment06_Starter_updated.py” script into Assignment06 </w:delText>
        </w:r>
        <w:r w:rsidR="00060701" w:rsidDel="00D46F80">
          <w:delText>script</w:delText>
        </w:r>
        <w:bookmarkStart w:id="1131" w:name="_Toc112233339"/>
        <w:bookmarkStart w:id="1132" w:name="_Toc112243163"/>
        <w:bookmarkStart w:id="1133" w:name="_Toc112243418"/>
        <w:bookmarkStart w:id="1134" w:name="_Toc112264382"/>
        <w:bookmarkStart w:id="1135" w:name="_Toc112269664"/>
        <w:bookmarkEnd w:id="1131"/>
        <w:bookmarkEnd w:id="1132"/>
        <w:bookmarkEnd w:id="1133"/>
        <w:bookmarkEnd w:id="1134"/>
        <w:bookmarkEnd w:id="1135"/>
      </w:del>
    </w:p>
    <w:p w14:paraId="75B32B28" w14:textId="317FC724" w:rsidR="00060701" w:rsidDel="00345BFA" w:rsidRDefault="00060701">
      <w:pPr>
        <w:pStyle w:val="ListParagraph"/>
        <w:numPr>
          <w:ilvl w:val="0"/>
          <w:numId w:val="29"/>
        </w:numPr>
        <w:shd w:val="clear" w:color="auto" w:fill="FFFF00"/>
        <w:rPr>
          <w:del w:id="1136" w:author="Bambi C" w:date="2022-08-18T12:16:00Z"/>
        </w:rPr>
        <w:pPrChange w:id="1137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38" w:author="Bambi C" w:date="2022-08-18T12:16:00Z">
        <w:r w:rsidDel="00D46F80">
          <w:delText xml:space="preserve">Apply PEP8 formatting </w:delText>
        </w:r>
        <w:r w:rsidR="006257B8" w:rsidDel="00D46F80">
          <w:delText>where</w:delText>
        </w:r>
        <w:r w:rsidDel="00D46F80">
          <w:delText xml:space="preserve"> practical</w:delText>
        </w:r>
        <w:bookmarkStart w:id="1139" w:name="_Toc112233340"/>
        <w:bookmarkStart w:id="1140" w:name="_Toc112243164"/>
        <w:bookmarkStart w:id="1141" w:name="_Toc112243419"/>
        <w:bookmarkStart w:id="1142" w:name="_Toc112264383"/>
        <w:bookmarkStart w:id="1143" w:name="_Toc112269665"/>
        <w:bookmarkEnd w:id="1139"/>
        <w:bookmarkEnd w:id="1140"/>
        <w:bookmarkEnd w:id="1141"/>
        <w:bookmarkEnd w:id="1142"/>
        <w:bookmarkEnd w:id="1143"/>
      </w:del>
    </w:p>
    <w:p w14:paraId="5D5124D2" w14:textId="740B5C68" w:rsidR="00060701" w:rsidDel="00D46F80" w:rsidRDefault="00925CC7">
      <w:pPr>
        <w:pStyle w:val="ListParagraph"/>
        <w:numPr>
          <w:ilvl w:val="0"/>
          <w:numId w:val="29"/>
        </w:numPr>
        <w:shd w:val="clear" w:color="auto" w:fill="FFFF00"/>
        <w:rPr>
          <w:del w:id="1144" w:author="Bambi C" w:date="2022-08-18T12:16:00Z"/>
        </w:rPr>
        <w:pPrChange w:id="1145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46" w:author="Bambi C" w:date="2022-08-18T12:16:00Z">
        <w:r w:rsidDel="00D46F80">
          <w:delText>Create module template</w:delText>
        </w:r>
        <w:r w:rsidR="00D51843" w:rsidDel="00D46F80">
          <w:delText xml:space="preserve"> (</w:delText>
        </w:r>
        <w:r w:rsidR="006A6F19" w:rsidDel="00D46F80">
          <w:fldChar w:fldCharType="begin"/>
        </w:r>
        <w:r w:rsidR="006A6F19" w:rsidDel="00D46F80">
          <w:delInstrText xml:space="preserve"> REF _Ref110343296 \h </w:delInstrText>
        </w:r>
      </w:del>
      <w:del w:id="1147" w:author="Bambi C" w:date="2022-08-19T16:15:00Z">
        <w:r w:rsidR="00B21F99" w:rsidDel="00AF71DA">
          <w:delInstrText xml:space="preserve"> \* MERGEFORMAT </w:delInstrText>
        </w:r>
      </w:del>
      <w:del w:id="1148" w:author="Bambi C" w:date="2022-08-18T12:16:00Z">
        <w:r w:rsidR="006A6F19" w:rsidDel="00D46F80">
          <w:fldChar w:fldCharType="separate"/>
        </w:r>
        <w:r w:rsidR="006A6F19" w:rsidDel="00D46F80">
          <w:delText xml:space="preserve">Figure </w:delText>
        </w:r>
        <w:r w:rsidR="006A6F19" w:rsidDel="00D46F80">
          <w:rPr>
            <w:noProof/>
          </w:rPr>
          <w:delText>10</w:delText>
        </w:r>
        <w:r w:rsidR="006A6F19" w:rsidDel="00D46F80">
          <w:fldChar w:fldCharType="end"/>
        </w:r>
        <w:r w:rsidR="00D51843" w:rsidDel="00D46F80">
          <w:delText>)</w:delText>
        </w:r>
        <w:bookmarkStart w:id="1149" w:name="_Toc112233341"/>
        <w:bookmarkStart w:id="1150" w:name="_Toc112243165"/>
        <w:bookmarkStart w:id="1151" w:name="_Toc112243420"/>
        <w:bookmarkStart w:id="1152" w:name="_Toc112264384"/>
        <w:bookmarkStart w:id="1153" w:name="_Toc112269666"/>
        <w:bookmarkEnd w:id="1149"/>
        <w:bookmarkEnd w:id="1150"/>
        <w:bookmarkEnd w:id="1151"/>
        <w:bookmarkEnd w:id="1152"/>
        <w:bookmarkEnd w:id="1153"/>
      </w:del>
    </w:p>
    <w:p w14:paraId="3BF98953" w14:textId="35557C93" w:rsidR="00925CC7" w:rsidDel="00D46F80" w:rsidRDefault="00925CC7">
      <w:pPr>
        <w:pStyle w:val="ListParagraph"/>
        <w:numPr>
          <w:ilvl w:val="0"/>
          <w:numId w:val="29"/>
        </w:numPr>
        <w:shd w:val="clear" w:color="auto" w:fill="FFFF00"/>
        <w:rPr>
          <w:del w:id="1154" w:author="Bambi C" w:date="2022-08-18T12:16:00Z"/>
        </w:rPr>
        <w:pPrChange w:id="1155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56" w:author="Bambi C" w:date="2022-08-18T12:16:00Z">
        <w:r w:rsidDel="00D46F80">
          <w:delText>Create function tracking table</w:delText>
        </w:r>
        <w:r w:rsidR="00C85AB2" w:rsidDel="00D46F80">
          <w:delText xml:space="preserve"> ()</w:delText>
        </w:r>
        <w:bookmarkStart w:id="1157" w:name="_Toc112233342"/>
        <w:bookmarkStart w:id="1158" w:name="_Toc112243166"/>
        <w:bookmarkStart w:id="1159" w:name="_Toc112243421"/>
        <w:bookmarkStart w:id="1160" w:name="_Toc112264385"/>
        <w:bookmarkStart w:id="1161" w:name="_Toc112269667"/>
        <w:bookmarkEnd w:id="1157"/>
        <w:bookmarkEnd w:id="1158"/>
        <w:bookmarkEnd w:id="1159"/>
        <w:bookmarkEnd w:id="1160"/>
        <w:bookmarkEnd w:id="1161"/>
      </w:del>
    </w:p>
    <w:p w14:paraId="7670669C" w14:textId="7786D2D6" w:rsidR="00925CC7" w:rsidDel="00D46F80" w:rsidRDefault="00925CC7">
      <w:pPr>
        <w:pStyle w:val="ListParagraph"/>
        <w:numPr>
          <w:ilvl w:val="0"/>
          <w:numId w:val="29"/>
        </w:numPr>
        <w:shd w:val="clear" w:color="auto" w:fill="FFFF00"/>
        <w:rPr>
          <w:del w:id="1162" w:author="Bambi C" w:date="2022-08-18T12:16:00Z"/>
        </w:rPr>
        <w:pPrChange w:id="1163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64" w:author="Bambi C" w:date="2022-08-18T12:16:00Z">
        <w:r w:rsidDel="00D46F80">
          <w:delText>Create module</w:delText>
        </w:r>
        <w:r w:rsidR="006B7739" w:rsidDel="00D46F80">
          <w:delText>s</w:delText>
        </w:r>
        <w:r w:rsidDel="00D46F80">
          <w:delText xml:space="preserve"> for </w:delText>
        </w:r>
        <w:r w:rsidR="006B7739" w:rsidDel="00D46F80">
          <w:delText>related functions / tasks</w:delText>
        </w:r>
        <w:r w:rsidR="00C85AB2" w:rsidDel="00D46F80">
          <w:delText xml:space="preserve"> (e.g., menu options)</w:delText>
        </w:r>
        <w:bookmarkStart w:id="1165" w:name="_Toc112233343"/>
        <w:bookmarkStart w:id="1166" w:name="_Toc112243167"/>
        <w:bookmarkStart w:id="1167" w:name="_Toc112243422"/>
        <w:bookmarkStart w:id="1168" w:name="_Toc112264386"/>
        <w:bookmarkStart w:id="1169" w:name="_Toc112269668"/>
        <w:bookmarkEnd w:id="1165"/>
        <w:bookmarkEnd w:id="1166"/>
        <w:bookmarkEnd w:id="1167"/>
        <w:bookmarkEnd w:id="1168"/>
        <w:bookmarkEnd w:id="1169"/>
      </w:del>
    </w:p>
    <w:p w14:paraId="6841A172" w14:textId="384663E7" w:rsidR="006B7739" w:rsidDel="00D46F80" w:rsidRDefault="006B7739">
      <w:pPr>
        <w:pStyle w:val="ListParagraph"/>
        <w:numPr>
          <w:ilvl w:val="0"/>
          <w:numId w:val="29"/>
        </w:numPr>
        <w:shd w:val="clear" w:color="auto" w:fill="FFFF00"/>
        <w:rPr>
          <w:del w:id="1170" w:author="Bambi C" w:date="2022-08-18T12:16:00Z"/>
        </w:rPr>
        <w:pPrChange w:id="1171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72" w:author="Bambi C" w:date="2022-08-18T12:16:00Z">
        <w:r w:rsidDel="00D46F80">
          <w:delText>Iterate module</w:delText>
        </w:r>
        <w:bookmarkStart w:id="1173" w:name="_Toc112233344"/>
        <w:bookmarkStart w:id="1174" w:name="_Toc112243168"/>
        <w:bookmarkStart w:id="1175" w:name="_Toc112243423"/>
        <w:bookmarkStart w:id="1176" w:name="_Toc112264387"/>
        <w:bookmarkStart w:id="1177" w:name="_Toc112269669"/>
        <w:bookmarkEnd w:id="1173"/>
        <w:bookmarkEnd w:id="1174"/>
        <w:bookmarkEnd w:id="1175"/>
        <w:bookmarkEnd w:id="1176"/>
        <w:bookmarkEnd w:id="1177"/>
      </w:del>
    </w:p>
    <w:p w14:paraId="31791A99" w14:textId="0BCE6A3F" w:rsidR="006B7739" w:rsidDel="00D46F80" w:rsidRDefault="006B7739">
      <w:pPr>
        <w:pStyle w:val="ListParagraph"/>
        <w:numPr>
          <w:ilvl w:val="0"/>
          <w:numId w:val="29"/>
        </w:numPr>
        <w:shd w:val="clear" w:color="auto" w:fill="FFFF00"/>
        <w:rPr>
          <w:del w:id="1178" w:author="Bambi C" w:date="2022-08-18T12:16:00Z"/>
        </w:rPr>
        <w:pPrChange w:id="1179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80" w:author="Bambi C" w:date="2022-08-18T12:16:00Z">
        <w:r w:rsidDel="00D46F80">
          <w:delText>Test module</w:delText>
        </w:r>
        <w:bookmarkStart w:id="1181" w:name="_Toc112233345"/>
        <w:bookmarkStart w:id="1182" w:name="_Toc112243169"/>
        <w:bookmarkStart w:id="1183" w:name="_Toc112243424"/>
        <w:bookmarkStart w:id="1184" w:name="_Toc112264388"/>
        <w:bookmarkStart w:id="1185" w:name="_Toc112269670"/>
        <w:bookmarkEnd w:id="1181"/>
        <w:bookmarkEnd w:id="1182"/>
        <w:bookmarkEnd w:id="1183"/>
        <w:bookmarkEnd w:id="1184"/>
        <w:bookmarkEnd w:id="1185"/>
      </w:del>
    </w:p>
    <w:p w14:paraId="2025400A" w14:textId="72E501E8" w:rsidR="006B7739" w:rsidDel="00AF71DA" w:rsidRDefault="006B7739">
      <w:pPr>
        <w:pStyle w:val="ListParagraph"/>
        <w:numPr>
          <w:ilvl w:val="0"/>
          <w:numId w:val="29"/>
        </w:numPr>
        <w:shd w:val="clear" w:color="auto" w:fill="FFFF00"/>
        <w:rPr>
          <w:del w:id="1186" w:author="Bambi C" w:date="2022-08-19T16:15:00Z"/>
        </w:rPr>
        <w:pPrChange w:id="1187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88" w:author="Bambi C" w:date="2022-08-18T12:16:00Z">
        <w:r w:rsidDel="00D46F80">
          <w:delText>Integrate module to main Assignment06 script</w:delText>
        </w:r>
      </w:del>
      <w:bookmarkStart w:id="1189" w:name="_Toc112233346"/>
      <w:bookmarkStart w:id="1190" w:name="_Toc112243170"/>
      <w:bookmarkStart w:id="1191" w:name="_Toc112243425"/>
      <w:bookmarkStart w:id="1192" w:name="_Toc112264389"/>
      <w:bookmarkStart w:id="1193" w:name="_Toc112269671"/>
      <w:bookmarkEnd w:id="1189"/>
      <w:bookmarkEnd w:id="1190"/>
      <w:bookmarkEnd w:id="1191"/>
      <w:bookmarkEnd w:id="1192"/>
      <w:bookmarkEnd w:id="1193"/>
    </w:p>
    <w:p w14:paraId="7D60439D" w14:textId="06439757" w:rsidR="00E03205" w:rsidDel="00AF71DA" w:rsidRDefault="00E03205">
      <w:pPr>
        <w:pStyle w:val="ListParagraph"/>
        <w:numPr>
          <w:ilvl w:val="0"/>
          <w:numId w:val="29"/>
        </w:numPr>
        <w:shd w:val="clear" w:color="auto" w:fill="FFFF00"/>
        <w:rPr>
          <w:del w:id="1194" w:author="Bambi C" w:date="2022-08-19T16:15:00Z"/>
        </w:rPr>
        <w:pPrChange w:id="1195" w:author="Bambi C" w:date="2022-08-19T13:22:00Z">
          <w:pPr>
            <w:pStyle w:val="ListParagraph"/>
            <w:numPr>
              <w:numId w:val="29"/>
            </w:numPr>
            <w:ind w:hanging="360"/>
          </w:pPr>
        </w:pPrChange>
      </w:pPr>
      <w:del w:id="1196" w:author="Bambi C" w:date="2022-08-19T16:15:00Z">
        <w:r w:rsidDel="00AF71DA">
          <w:delText>Test Assignment0</w:delText>
        </w:r>
      </w:del>
      <w:del w:id="1197" w:author="Bambi C" w:date="2022-08-18T12:16:00Z">
        <w:r w:rsidDel="00D46F80">
          <w:delText>6</w:delText>
        </w:r>
      </w:del>
      <w:del w:id="1198" w:author="Bambi C" w:date="2022-08-19T16:15:00Z">
        <w:r w:rsidDel="00AF71DA">
          <w:delText xml:space="preserve"> script</w:delText>
        </w:r>
        <w:bookmarkStart w:id="1199" w:name="_Toc112233347"/>
        <w:bookmarkStart w:id="1200" w:name="_Toc112243171"/>
        <w:bookmarkStart w:id="1201" w:name="_Toc112243426"/>
        <w:bookmarkStart w:id="1202" w:name="_Toc112264390"/>
        <w:bookmarkStart w:id="1203" w:name="_Toc112269672"/>
        <w:bookmarkEnd w:id="1199"/>
        <w:bookmarkEnd w:id="1200"/>
        <w:bookmarkEnd w:id="1201"/>
        <w:bookmarkEnd w:id="1202"/>
        <w:bookmarkEnd w:id="1203"/>
      </w:del>
    </w:p>
    <w:p w14:paraId="70659E58" w14:textId="3DA2C272" w:rsidR="00AC477F" w:rsidDel="00D402CE" w:rsidRDefault="00AC477F" w:rsidP="005A0D07">
      <w:pPr>
        <w:rPr>
          <w:del w:id="1204" w:author="Bambi C" w:date="2022-08-24T11:33:00Z"/>
        </w:rPr>
      </w:pPr>
      <w:del w:id="1205" w:author="Bambi C" w:date="2022-08-24T11:33:00Z">
        <w:r w:rsidDel="00D402CE">
          <w:delText xml:space="preserve">Since </w:delText>
        </w:r>
      </w:del>
      <w:del w:id="1206" w:author="Bambi C" w:date="2022-08-19T16:37:00Z">
        <w:r w:rsidDel="00D6038F">
          <w:delText>the base code for this assignment is already prescribed</w:delText>
        </w:r>
      </w:del>
      <w:del w:id="1207" w:author="Bambi C" w:date="2022-08-24T11:33:00Z">
        <w:r w:rsidDel="00D402CE">
          <w:delText xml:space="preserve">, I </w:delText>
        </w:r>
      </w:del>
      <w:del w:id="1208" w:author="Bambi C" w:date="2022-08-19T16:37:00Z">
        <w:r w:rsidDel="00176ECD">
          <w:delText xml:space="preserve">created a template for further developing each menu option as its own module </w:delText>
        </w:r>
      </w:del>
      <w:del w:id="1209" w:author="Bambi C" w:date="2022-08-24T11:33:00Z">
        <w:r w:rsidDel="00D402CE">
          <w:delText>(</w:delText>
        </w:r>
        <w:r w:rsidDel="00D402CE">
          <w:fldChar w:fldCharType="begin"/>
        </w:r>
        <w:r w:rsidDel="00D402CE">
          <w:delInstrText xml:space="preserve"> REF _Ref110343296 \h </w:delInstrText>
        </w:r>
        <w:r w:rsidR="00B21F99" w:rsidDel="00D402CE">
          <w:delInstrText xml:space="preserve"> \* MERGEFORMAT </w:delInstrText>
        </w:r>
        <w:r w:rsidDel="00D402CE">
          <w:fldChar w:fldCharType="separate"/>
        </w:r>
      </w:del>
      <w:del w:id="1210" w:author="Bambi C" w:date="2022-08-18T12:17:00Z">
        <w:r w:rsidDel="00201F7B">
          <w:delText xml:space="preserve">Figure </w:delText>
        </w:r>
        <w:r w:rsidDel="00201F7B">
          <w:rPr>
            <w:noProof/>
          </w:rPr>
          <w:delText>10</w:delText>
        </w:r>
      </w:del>
      <w:del w:id="1211" w:author="Bambi C" w:date="2022-08-24T11:33:00Z">
        <w:r w:rsidDel="00D402CE">
          <w:fldChar w:fldCharType="end"/>
        </w:r>
        <w:r w:rsidDel="00D402CE">
          <w:delText>).</w:delText>
        </w:r>
        <w:bookmarkStart w:id="1212" w:name="_Toc112233348"/>
        <w:bookmarkStart w:id="1213" w:name="_Toc112243172"/>
        <w:bookmarkStart w:id="1214" w:name="_Toc112243427"/>
        <w:bookmarkStart w:id="1215" w:name="_Toc112264391"/>
        <w:bookmarkStart w:id="1216" w:name="_Toc112269673"/>
        <w:bookmarkEnd w:id="1212"/>
        <w:bookmarkEnd w:id="1213"/>
        <w:bookmarkEnd w:id="1214"/>
        <w:bookmarkEnd w:id="1215"/>
        <w:bookmarkEnd w:id="1216"/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3A73BD" w:rsidRPr="003A73BD" w:rsidDel="00D402CE" w14:paraId="48DA9625" w14:textId="6AFD9A81" w:rsidTr="005129E8">
        <w:trPr>
          <w:del w:id="1217" w:author="Bambi C" w:date="2022-08-24T11:33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A99E8E5" w14:textId="7214D3A6" w:rsidR="006A6F19" w:rsidDel="00D6038F" w:rsidRDefault="006A6F19" w:rsidP="005129E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18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19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  <w:bookmarkStart w:id="1220" w:name="_Toc112233349"/>
              <w:bookmarkStart w:id="1221" w:name="_Toc112243173"/>
              <w:bookmarkStart w:id="1222" w:name="_Toc112243428"/>
              <w:bookmarkStart w:id="1223" w:name="_Toc112264392"/>
              <w:bookmarkStart w:id="1224" w:name="_Toc112269674"/>
              <w:bookmarkEnd w:id="1220"/>
              <w:bookmarkEnd w:id="1221"/>
              <w:bookmarkEnd w:id="1222"/>
              <w:bookmarkEnd w:id="1223"/>
              <w:bookmarkEnd w:id="1224"/>
            </w:del>
          </w:p>
          <w:p w14:paraId="7D8893D8" w14:textId="20DC86BB" w:rsidR="006A6F19" w:rsidDel="00D6038F" w:rsidRDefault="006A6F19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25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26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Title: Assignment06</w:delText>
              </w:r>
              <w:bookmarkStart w:id="1227" w:name="_Toc112233350"/>
              <w:bookmarkStart w:id="1228" w:name="_Toc112243174"/>
              <w:bookmarkStart w:id="1229" w:name="_Toc112243429"/>
              <w:bookmarkStart w:id="1230" w:name="_Toc112264393"/>
              <w:bookmarkStart w:id="1231" w:name="_Toc112269675"/>
              <w:bookmarkEnd w:id="1227"/>
              <w:bookmarkEnd w:id="1228"/>
              <w:bookmarkEnd w:id="1229"/>
              <w:bookmarkEnd w:id="1230"/>
              <w:bookmarkEnd w:id="1231"/>
            </w:del>
          </w:p>
          <w:p w14:paraId="7B9CD301" w14:textId="1E9888F8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32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33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Dev: RSar</w:delText>
              </w:r>
              <w:bookmarkStart w:id="1234" w:name="_Toc112233351"/>
              <w:bookmarkStart w:id="1235" w:name="_Toc112243175"/>
              <w:bookmarkStart w:id="1236" w:name="_Toc112243430"/>
              <w:bookmarkStart w:id="1237" w:name="_Toc112264394"/>
              <w:bookmarkStart w:id="1238" w:name="_Toc112269676"/>
              <w:bookmarkEnd w:id="1234"/>
              <w:bookmarkEnd w:id="1235"/>
              <w:bookmarkEnd w:id="1236"/>
              <w:bookmarkEnd w:id="1237"/>
              <w:bookmarkEnd w:id="1238"/>
            </w:del>
          </w:p>
          <w:p w14:paraId="4A57D236" w14:textId="6FD440F2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39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40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Desc: Module## - Module description</w:delText>
              </w:r>
              <w:bookmarkStart w:id="1241" w:name="_Toc112233352"/>
              <w:bookmarkStart w:id="1242" w:name="_Toc112243176"/>
              <w:bookmarkStart w:id="1243" w:name="_Toc112243431"/>
              <w:bookmarkStart w:id="1244" w:name="_Toc112264395"/>
              <w:bookmarkStart w:id="1245" w:name="_Toc112269677"/>
              <w:bookmarkEnd w:id="1241"/>
              <w:bookmarkEnd w:id="1242"/>
              <w:bookmarkEnd w:id="1243"/>
              <w:bookmarkEnd w:id="1244"/>
              <w:bookmarkEnd w:id="1245"/>
            </w:del>
          </w:p>
          <w:p w14:paraId="26283D68" w14:textId="0C710A99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46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47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ChangeLog: (date,name,change)</w:delText>
              </w:r>
              <w:bookmarkStart w:id="1248" w:name="_Toc112233353"/>
              <w:bookmarkStart w:id="1249" w:name="_Toc112243177"/>
              <w:bookmarkStart w:id="1250" w:name="_Toc112243432"/>
              <w:bookmarkStart w:id="1251" w:name="_Toc112264396"/>
              <w:bookmarkStart w:id="1252" w:name="_Toc112269678"/>
              <w:bookmarkEnd w:id="1248"/>
              <w:bookmarkEnd w:id="1249"/>
              <w:bookmarkEnd w:id="1250"/>
              <w:bookmarkEnd w:id="1251"/>
              <w:bookmarkEnd w:id="1252"/>
            </w:del>
          </w:p>
          <w:p w14:paraId="70C885D0" w14:textId="70AD40BF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53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54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2022/mm/dd, RSar, Created module to complete Assignment</w:delText>
              </w:r>
              <w:bookmarkStart w:id="1255" w:name="_Toc112233354"/>
              <w:bookmarkStart w:id="1256" w:name="_Toc112243178"/>
              <w:bookmarkStart w:id="1257" w:name="_Toc112243433"/>
              <w:bookmarkStart w:id="1258" w:name="_Toc112264397"/>
              <w:bookmarkStart w:id="1259" w:name="_Toc112269679"/>
              <w:bookmarkEnd w:id="1255"/>
              <w:bookmarkEnd w:id="1256"/>
              <w:bookmarkEnd w:id="1257"/>
              <w:bookmarkEnd w:id="1258"/>
              <w:bookmarkEnd w:id="1259"/>
            </w:del>
          </w:p>
          <w:p w14:paraId="57C25DE5" w14:textId="465D1E9A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60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61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  <w:bookmarkStart w:id="1262" w:name="_Toc112233355"/>
              <w:bookmarkStart w:id="1263" w:name="_Toc112243179"/>
              <w:bookmarkStart w:id="1264" w:name="_Toc112243434"/>
              <w:bookmarkStart w:id="1265" w:name="_Toc112264398"/>
              <w:bookmarkStart w:id="1266" w:name="_Toc112269680"/>
              <w:bookmarkEnd w:id="1262"/>
              <w:bookmarkEnd w:id="1263"/>
              <w:bookmarkEnd w:id="1264"/>
              <w:bookmarkEnd w:id="1265"/>
              <w:bookmarkEnd w:id="1266"/>
            </w:del>
          </w:p>
          <w:p w14:paraId="5698F23B" w14:textId="7D6BCAB7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67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268" w:name="_Toc112233356"/>
            <w:bookmarkStart w:id="1269" w:name="_Toc112243180"/>
            <w:bookmarkStart w:id="1270" w:name="_Toc112243435"/>
            <w:bookmarkStart w:id="1271" w:name="_Toc112264399"/>
            <w:bookmarkStart w:id="1272" w:name="_Toc112269681"/>
            <w:bookmarkEnd w:id="1268"/>
            <w:bookmarkEnd w:id="1269"/>
            <w:bookmarkEnd w:id="1270"/>
            <w:bookmarkEnd w:id="1271"/>
            <w:bookmarkEnd w:id="1272"/>
          </w:p>
          <w:p w14:paraId="4491ABAF" w14:textId="2B4CC757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73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274" w:name="_Toc112233357"/>
            <w:bookmarkStart w:id="1275" w:name="_Toc112243181"/>
            <w:bookmarkStart w:id="1276" w:name="_Toc112243436"/>
            <w:bookmarkStart w:id="1277" w:name="_Toc112264400"/>
            <w:bookmarkStart w:id="1278" w:name="_Toc112269682"/>
            <w:bookmarkEnd w:id="1274"/>
            <w:bookmarkEnd w:id="1275"/>
            <w:bookmarkEnd w:id="1276"/>
            <w:bookmarkEnd w:id="1277"/>
            <w:bookmarkEnd w:id="1278"/>
          </w:p>
          <w:p w14:paraId="237421C8" w14:textId="72595DDC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79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80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  <w:bookmarkStart w:id="1281" w:name="_Toc112233358"/>
              <w:bookmarkStart w:id="1282" w:name="_Toc112243182"/>
              <w:bookmarkStart w:id="1283" w:name="_Toc112243437"/>
              <w:bookmarkStart w:id="1284" w:name="_Toc112264401"/>
              <w:bookmarkStart w:id="1285" w:name="_Toc112269683"/>
              <w:bookmarkEnd w:id="1281"/>
              <w:bookmarkEnd w:id="1282"/>
              <w:bookmarkEnd w:id="1283"/>
              <w:bookmarkEnd w:id="1284"/>
              <w:bookmarkEnd w:id="1285"/>
            </w:del>
          </w:p>
          <w:p w14:paraId="3940BAE4" w14:textId="14AFEB6E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86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287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  <w:bookmarkStart w:id="1288" w:name="_Toc112233359"/>
              <w:bookmarkStart w:id="1289" w:name="_Toc112243183"/>
              <w:bookmarkStart w:id="1290" w:name="_Toc112243438"/>
              <w:bookmarkStart w:id="1291" w:name="_Toc112264402"/>
              <w:bookmarkStart w:id="1292" w:name="_Toc112269684"/>
              <w:bookmarkEnd w:id="1288"/>
              <w:bookmarkEnd w:id="1289"/>
              <w:bookmarkEnd w:id="1290"/>
              <w:bookmarkEnd w:id="1291"/>
              <w:bookmarkEnd w:id="1292"/>
            </w:del>
          </w:p>
          <w:p w14:paraId="034E9061" w14:textId="3BE78525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93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294" w:name="_Toc112233360"/>
            <w:bookmarkStart w:id="1295" w:name="_Toc112243184"/>
            <w:bookmarkStart w:id="1296" w:name="_Toc112243439"/>
            <w:bookmarkStart w:id="1297" w:name="_Toc112264403"/>
            <w:bookmarkStart w:id="1298" w:name="_Toc112269685"/>
            <w:bookmarkEnd w:id="1294"/>
            <w:bookmarkEnd w:id="1295"/>
            <w:bookmarkEnd w:id="1296"/>
            <w:bookmarkEnd w:id="1297"/>
            <w:bookmarkEnd w:id="1298"/>
          </w:p>
          <w:p w14:paraId="78057AA7" w14:textId="3BEBC065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299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00" w:name="_Toc112233361"/>
            <w:bookmarkStart w:id="1301" w:name="_Toc112243185"/>
            <w:bookmarkStart w:id="1302" w:name="_Toc112243440"/>
            <w:bookmarkStart w:id="1303" w:name="_Toc112264404"/>
            <w:bookmarkStart w:id="1304" w:name="_Toc112269686"/>
            <w:bookmarkEnd w:id="1300"/>
            <w:bookmarkEnd w:id="1301"/>
            <w:bookmarkEnd w:id="1302"/>
            <w:bookmarkEnd w:id="1303"/>
            <w:bookmarkEnd w:id="1304"/>
          </w:p>
          <w:p w14:paraId="053F5953" w14:textId="7653AAA4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05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06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  <w:bookmarkStart w:id="1307" w:name="_Toc112233362"/>
              <w:bookmarkStart w:id="1308" w:name="_Toc112243186"/>
              <w:bookmarkStart w:id="1309" w:name="_Toc112243441"/>
              <w:bookmarkStart w:id="1310" w:name="_Toc112264405"/>
              <w:bookmarkStart w:id="1311" w:name="_Toc112269687"/>
              <w:bookmarkEnd w:id="1307"/>
              <w:bookmarkEnd w:id="1308"/>
              <w:bookmarkEnd w:id="1309"/>
              <w:bookmarkEnd w:id="1310"/>
              <w:bookmarkEnd w:id="1311"/>
            </w:del>
          </w:p>
          <w:p w14:paraId="6A528AE9" w14:textId="02C65662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12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13" w:name="_Toc112233363"/>
            <w:bookmarkStart w:id="1314" w:name="_Toc112243187"/>
            <w:bookmarkStart w:id="1315" w:name="_Toc112243442"/>
            <w:bookmarkStart w:id="1316" w:name="_Toc112264406"/>
            <w:bookmarkStart w:id="1317" w:name="_Toc112269688"/>
            <w:bookmarkEnd w:id="1313"/>
            <w:bookmarkEnd w:id="1314"/>
            <w:bookmarkEnd w:id="1315"/>
            <w:bookmarkEnd w:id="1316"/>
            <w:bookmarkEnd w:id="1317"/>
          </w:p>
          <w:p w14:paraId="7BA7EA9A" w14:textId="0DECAA5F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18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19" w:name="_Toc112233364"/>
            <w:bookmarkStart w:id="1320" w:name="_Toc112243188"/>
            <w:bookmarkStart w:id="1321" w:name="_Toc112243443"/>
            <w:bookmarkStart w:id="1322" w:name="_Toc112264407"/>
            <w:bookmarkStart w:id="1323" w:name="_Toc112269689"/>
            <w:bookmarkEnd w:id="1319"/>
            <w:bookmarkEnd w:id="1320"/>
            <w:bookmarkEnd w:id="1321"/>
            <w:bookmarkEnd w:id="1322"/>
            <w:bookmarkEnd w:id="1323"/>
          </w:p>
          <w:p w14:paraId="73E00D9A" w14:textId="73922B05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24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25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  <w:bookmarkStart w:id="1326" w:name="_Toc112233365"/>
              <w:bookmarkStart w:id="1327" w:name="_Toc112243189"/>
              <w:bookmarkStart w:id="1328" w:name="_Toc112243444"/>
              <w:bookmarkStart w:id="1329" w:name="_Toc112264408"/>
              <w:bookmarkStart w:id="1330" w:name="_Toc112269690"/>
              <w:bookmarkEnd w:id="1326"/>
              <w:bookmarkEnd w:id="1327"/>
              <w:bookmarkEnd w:id="1328"/>
              <w:bookmarkEnd w:id="1329"/>
              <w:bookmarkEnd w:id="1330"/>
            </w:del>
          </w:p>
          <w:p w14:paraId="7576D04B" w14:textId="4989526E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1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32" w:name="_Toc112233366"/>
            <w:bookmarkStart w:id="1333" w:name="_Toc112243190"/>
            <w:bookmarkStart w:id="1334" w:name="_Toc112243445"/>
            <w:bookmarkStart w:id="1335" w:name="_Toc112264409"/>
            <w:bookmarkStart w:id="1336" w:name="_Toc112269691"/>
            <w:bookmarkEnd w:id="1332"/>
            <w:bookmarkEnd w:id="1333"/>
            <w:bookmarkEnd w:id="1334"/>
            <w:bookmarkEnd w:id="1335"/>
            <w:bookmarkEnd w:id="1336"/>
          </w:p>
          <w:p w14:paraId="6A21B71E" w14:textId="342C2A4A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37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38" w:name="_Toc112233367"/>
            <w:bookmarkStart w:id="1339" w:name="_Toc112243191"/>
            <w:bookmarkStart w:id="1340" w:name="_Toc112243446"/>
            <w:bookmarkStart w:id="1341" w:name="_Toc112264410"/>
            <w:bookmarkStart w:id="1342" w:name="_Toc112269692"/>
            <w:bookmarkEnd w:id="1338"/>
            <w:bookmarkEnd w:id="1339"/>
            <w:bookmarkEnd w:id="1340"/>
            <w:bookmarkEnd w:id="1341"/>
            <w:bookmarkEnd w:id="1342"/>
          </w:p>
          <w:p w14:paraId="2A7AED11" w14:textId="6968C686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43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44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  <w:bookmarkStart w:id="1345" w:name="_Toc112233368"/>
              <w:bookmarkStart w:id="1346" w:name="_Toc112243192"/>
              <w:bookmarkStart w:id="1347" w:name="_Toc112243447"/>
              <w:bookmarkStart w:id="1348" w:name="_Toc112264411"/>
              <w:bookmarkStart w:id="1349" w:name="_Toc112269693"/>
              <w:bookmarkEnd w:id="1345"/>
              <w:bookmarkEnd w:id="1346"/>
              <w:bookmarkEnd w:id="1347"/>
              <w:bookmarkEnd w:id="1348"/>
              <w:bookmarkEnd w:id="1349"/>
            </w:del>
          </w:p>
          <w:p w14:paraId="48E55F9F" w14:textId="7394DEFD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50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51" w:name="_Toc112233369"/>
            <w:bookmarkStart w:id="1352" w:name="_Toc112243193"/>
            <w:bookmarkStart w:id="1353" w:name="_Toc112243448"/>
            <w:bookmarkStart w:id="1354" w:name="_Toc112264412"/>
            <w:bookmarkStart w:id="1355" w:name="_Toc112269694"/>
            <w:bookmarkEnd w:id="1351"/>
            <w:bookmarkEnd w:id="1352"/>
            <w:bookmarkEnd w:id="1353"/>
            <w:bookmarkEnd w:id="1354"/>
            <w:bookmarkEnd w:id="1355"/>
          </w:p>
          <w:p w14:paraId="22922451" w14:textId="4ED5A8C2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56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57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  <w:bookmarkStart w:id="1358" w:name="_Toc112233370"/>
              <w:bookmarkStart w:id="1359" w:name="_Toc112243194"/>
              <w:bookmarkStart w:id="1360" w:name="_Toc112243449"/>
              <w:bookmarkStart w:id="1361" w:name="_Toc112264413"/>
              <w:bookmarkStart w:id="1362" w:name="_Toc112269695"/>
              <w:bookmarkEnd w:id="1358"/>
              <w:bookmarkEnd w:id="1359"/>
              <w:bookmarkEnd w:id="1360"/>
              <w:bookmarkEnd w:id="1361"/>
              <w:bookmarkEnd w:id="1362"/>
            </w:del>
          </w:p>
          <w:p w14:paraId="5B87EAD3" w14:textId="75B80758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63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64" w:name="_Toc112233371"/>
            <w:bookmarkStart w:id="1365" w:name="_Toc112243195"/>
            <w:bookmarkStart w:id="1366" w:name="_Toc112243450"/>
            <w:bookmarkStart w:id="1367" w:name="_Toc112264414"/>
            <w:bookmarkStart w:id="1368" w:name="_Toc112269696"/>
            <w:bookmarkEnd w:id="1364"/>
            <w:bookmarkEnd w:id="1365"/>
            <w:bookmarkEnd w:id="1366"/>
            <w:bookmarkEnd w:id="1367"/>
            <w:bookmarkEnd w:id="1368"/>
          </w:p>
          <w:p w14:paraId="084891B9" w14:textId="2FFEB840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69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70" w:name="_Toc112233372"/>
            <w:bookmarkStart w:id="1371" w:name="_Toc112243196"/>
            <w:bookmarkStart w:id="1372" w:name="_Toc112243451"/>
            <w:bookmarkStart w:id="1373" w:name="_Toc112264415"/>
            <w:bookmarkStart w:id="1374" w:name="_Toc112269697"/>
            <w:bookmarkEnd w:id="1370"/>
            <w:bookmarkEnd w:id="1371"/>
            <w:bookmarkEnd w:id="1372"/>
            <w:bookmarkEnd w:id="1373"/>
            <w:bookmarkEnd w:id="1374"/>
          </w:p>
          <w:p w14:paraId="630B1D5A" w14:textId="4A1EDCAF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75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76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  <w:bookmarkStart w:id="1377" w:name="_Toc112233373"/>
              <w:bookmarkStart w:id="1378" w:name="_Toc112243197"/>
              <w:bookmarkStart w:id="1379" w:name="_Toc112243452"/>
              <w:bookmarkStart w:id="1380" w:name="_Toc112264416"/>
              <w:bookmarkStart w:id="1381" w:name="_Toc112269698"/>
              <w:bookmarkEnd w:id="1377"/>
              <w:bookmarkEnd w:id="1378"/>
              <w:bookmarkEnd w:id="1379"/>
              <w:bookmarkEnd w:id="1380"/>
              <w:bookmarkEnd w:id="1381"/>
            </w:del>
          </w:p>
          <w:p w14:paraId="3C71F9E9" w14:textId="1D050B8E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82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83" w:name="_Toc112233374"/>
            <w:bookmarkStart w:id="1384" w:name="_Toc112243198"/>
            <w:bookmarkStart w:id="1385" w:name="_Toc112243453"/>
            <w:bookmarkStart w:id="1386" w:name="_Toc112264417"/>
            <w:bookmarkStart w:id="1387" w:name="_Toc112269699"/>
            <w:bookmarkEnd w:id="1383"/>
            <w:bookmarkEnd w:id="1384"/>
            <w:bookmarkEnd w:id="1385"/>
            <w:bookmarkEnd w:id="1386"/>
            <w:bookmarkEnd w:id="1387"/>
          </w:p>
          <w:p w14:paraId="7B8D2EEA" w14:textId="6599023A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88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389" w:name="_Toc112233375"/>
            <w:bookmarkStart w:id="1390" w:name="_Toc112243199"/>
            <w:bookmarkStart w:id="1391" w:name="_Toc112243454"/>
            <w:bookmarkStart w:id="1392" w:name="_Toc112264418"/>
            <w:bookmarkStart w:id="1393" w:name="_Toc112269700"/>
            <w:bookmarkEnd w:id="1389"/>
            <w:bookmarkEnd w:id="1390"/>
            <w:bookmarkEnd w:id="1391"/>
            <w:bookmarkEnd w:id="1392"/>
            <w:bookmarkEnd w:id="1393"/>
          </w:p>
          <w:p w14:paraId="724DCDF3" w14:textId="6179C984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394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del w:id="1395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  <w:bookmarkStart w:id="1396" w:name="_Toc112233376"/>
              <w:bookmarkStart w:id="1397" w:name="_Toc112243200"/>
              <w:bookmarkStart w:id="1398" w:name="_Toc112243455"/>
              <w:bookmarkStart w:id="1399" w:name="_Toc112264419"/>
              <w:bookmarkStart w:id="1400" w:name="_Toc112269701"/>
              <w:bookmarkEnd w:id="1396"/>
              <w:bookmarkEnd w:id="1397"/>
              <w:bookmarkEnd w:id="1398"/>
              <w:bookmarkEnd w:id="1399"/>
              <w:bookmarkEnd w:id="1400"/>
            </w:del>
          </w:p>
          <w:p w14:paraId="2DE2E8BA" w14:textId="1834C404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01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402" w:name="_Toc112233377"/>
            <w:bookmarkStart w:id="1403" w:name="_Toc112243201"/>
            <w:bookmarkStart w:id="1404" w:name="_Toc112243456"/>
            <w:bookmarkStart w:id="1405" w:name="_Toc112264420"/>
            <w:bookmarkStart w:id="1406" w:name="_Toc112269702"/>
            <w:bookmarkEnd w:id="1402"/>
            <w:bookmarkEnd w:id="1403"/>
            <w:bookmarkEnd w:id="1404"/>
            <w:bookmarkEnd w:id="1405"/>
            <w:bookmarkEnd w:id="1406"/>
          </w:p>
          <w:p w14:paraId="7506EE60" w14:textId="3B5098FB" w:rsidR="006A6F19" w:rsidRPr="006A6F19" w:rsidDel="00641D7A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07" w:author="Bambi C" w:date="2022-08-18T09:00:00Z"/>
                <w:rFonts w:ascii="Consolas" w:hAnsi="Consolas" w:cs="Consolas"/>
                <w:iCs w:val="0"/>
                <w:color w:val="000000" w:themeColor="text1"/>
              </w:rPr>
            </w:pPr>
            <w:bookmarkStart w:id="1408" w:name="_Toc112233378"/>
            <w:bookmarkStart w:id="1409" w:name="_Toc112243202"/>
            <w:bookmarkStart w:id="1410" w:name="_Toc112243457"/>
            <w:bookmarkStart w:id="1411" w:name="_Toc112264421"/>
            <w:bookmarkStart w:id="1412" w:name="_Toc112269703"/>
            <w:bookmarkEnd w:id="1408"/>
            <w:bookmarkEnd w:id="1409"/>
            <w:bookmarkEnd w:id="1410"/>
            <w:bookmarkEnd w:id="1411"/>
            <w:bookmarkEnd w:id="1412"/>
          </w:p>
          <w:p w14:paraId="6D2F40EC" w14:textId="7F07D830" w:rsidR="00CF130F" w:rsidRPr="009E33F3" w:rsidDel="00D402CE" w:rsidRDefault="006A6F19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1413" w:author="Bambi C" w:date="2022-08-24T11:33:00Z"/>
                <w:rFonts w:ascii="Consolas" w:hAnsi="Consolas" w:cs="Consolas"/>
                <w:iCs w:val="0"/>
                <w:color w:val="000000" w:themeColor="text1"/>
              </w:rPr>
            </w:pPr>
            <w:del w:id="1414" w:author="Bambi C" w:date="2022-08-18T09:00:00Z">
              <w:r w:rsidRPr="006A6F19" w:rsidDel="00641D7A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  <w:bookmarkStart w:id="1415" w:name="_Toc112233379"/>
            <w:bookmarkStart w:id="1416" w:name="_Toc112243203"/>
            <w:bookmarkStart w:id="1417" w:name="_Toc112243458"/>
            <w:bookmarkStart w:id="1418" w:name="_Toc112264422"/>
            <w:bookmarkStart w:id="1419" w:name="_Toc112269704"/>
            <w:bookmarkEnd w:id="1415"/>
            <w:bookmarkEnd w:id="1416"/>
            <w:bookmarkEnd w:id="1417"/>
            <w:bookmarkEnd w:id="1418"/>
            <w:bookmarkEnd w:id="1419"/>
          </w:p>
        </w:tc>
        <w:bookmarkStart w:id="1420" w:name="_Toc112233380"/>
        <w:bookmarkStart w:id="1421" w:name="_Toc112243204"/>
        <w:bookmarkStart w:id="1422" w:name="_Toc112243459"/>
        <w:bookmarkStart w:id="1423" w:name="_Toc112264423"/>
        <w:bookmarkStart w:id="1424" w:name="_Toc112269705"/>
        <w:bookmarkEnd w:id="1420"/>
        <w:bookmarkEnd w:id="1421"/>
        <w:bookmarkEnd w:id="1422"/>
        <w:bookmarkEnd w:id="1423"/>
        <w:bookmarkEnd w:id="1424"/>
      </w:tr>
    </w:tbl>
    <w:p w14:paraId="6D5FC055" w14:textId="5ED058A4" w:rsidR="00F6798E" w:rsidRPr="00F6798E" w:rsidDel="00D402CE" w:rsidRDefault="003A73BD">
      <w:pPr>
        <w:rPr>
          <w:del w:id="1425" w:author="Bambi C" w:date="2022-08-24T11:33:00Z"/>
        </w:rPr>
        <w:pPrChange w:id="1426" w:author="Bambi C" w:date="2022-08-19T16:53:00Z">
          <w:pPr>
            <w:pStyle w:val="Caption"/>
          </w:pPr>
        </w:pPrChange>
      </w:pPr>
      <w:bookmarkStart w:id="1427" w:name="_Ref110343296"/>
      <w:del w:id="1428" w:author="Bambi C" w:date="2022-08-24T11:33:00Z">
        <w:r w:rsidDel="00D402CE">
          <w:delText xml:space="preserve">Figure </w:delText>
        </w:r>
        <w:r w:rsidR="00DE6474" w:rsidDel="00D402CE">
          <w:fldChar w:fldCharType="begin"/>
        </w:r>
        <w:r w:rsidR="00DE6474" w:rsidDel="00D402CE">
          <w:delInstrText xml:space="preserve"> SEQ Figure \* ARABIC </w:delInstrText>
        </w:r>
        <w:r w:rsidR="00DE6474" w:rsidDel="00D402CE">
          <w:fldChar w:fldCharType="separate"/>
        </w:r>
      </w:del>
      <w:del w:id="1429" w:author="Bambi C" w:date="2022-08-18T12:17:00Z">
        <w:r w:rsidR="00A77FF4" w:rsidDel="00201F7B">
          <w:rPr>
            <w:noProof/>
          </w:rPr>
          <w:delText>10</w:delText>
        </w:r>
      </w:del>
      <w:del w:id="1430" w:author="Bambi C" w:date="2022-08-24T11:33:00Z">
        <w:r w:rsidR="00DE6474" w:rsidDel="00D402CE">
          <w:rPr>
            <w:noProof/>
          </w:rPr>
          <w:fldChar w:fldCharType="end"/>
        </w:r>
        <w:bookmarkEnd w:id="1427"/>
        <w:r w:rsidDel="00D402CE">
          <w:delText xml:space="preserve">. </w:delText>
        </w:r>
        <w:r w:rsidR="00D54302" w:rsidDel="00D402CE">
          <w:delText>Pseudocode for m</w:delText>
        </w:r>
        <w:r w:rsidR="006A6F19" w:rsidDel="00D402CE">
          <w:delText>odule template</w:delText>
        </w:r>
        <w:bookmarkStart w:id="1431" w:name="_Toc112233381"/>
        <w:bookmarkStart w:id="1432" w:name="_Toc112243205"/>
        <w:bookmarkStart w:id="1433" w:name="_Toc112243460"/>
        <w:bookmarkStart w:id="1434" w:name="_Toc112264424"/>
        <w:bookmarkStart w:id="1435" w:name="_Toc112269706"/>
        <w:bookmarkEnd w:id="1431"/>
        <w:bookmarkEnd w:id="1432"/>
        <w:bookmarkEnd w:id="1433"/>
        <w:bookmarkEnd w:id="1434"/>
        <w:bookmarkEnd w:id="1435"/>
      </w:del>
    </w:p>
    <w:p w14:paraId="70BA8A6C" w14:textId="05F650E4" w:rsidR="002D26AC" w:rsidDel="00D402CE" w:rsidRDefault="002D26AC">
      <w:pPr>
        <w:shd w:val="clear" w:color="auto" w:fill="FFFF00"/>
        <w:rPr>
          <w:del w:id="1436" w:author="Bambi C" w:date="2022-08-24T11:33:00Z"/>
          <w:moveFrom w:id="1437" w:author="Bambi C" w:date="2022-08-19T11:45:00Z"/>
        </w:rPr>
        <w:pPrChange w:id="1438" w:author="Bambi C" w:date="2022-08-18T19:19:00Z">
          <w:pPr/>
        </w:pPrChange>
      </w:pPr>
      <w:moveFromRangeStart w:id="1439" w:author="Bambi C" w:date="2022-08-19T11:45:00Z" w:name="move111801954"/>
      <w:moveFrom w:id="1440" w:author="Bambi C" w:date="2022-08-19T11:45:00Z">
        <w:del w:id="1441" w:author="Bambi C" w:date="2022-08-24T11:33:00Z">
          <w:r w:rsidDel="00D402CE">
            <w:delText xml:space="preserve">For this assignment, we are modifying existing custom defined functions. </w:delText>
          </w:r>
          <w:r w:rsidR="00FC388E" w:rsidDel="00D402CE">
            <w:delText>Therefore, to track development and status</w:delText>
          </w:r>
          <w:r w:rsidR="00D40E95" w:rsidDel="00D402CE">
            <w:delText xml:space="preserve"> of modules, I created the table and updates / iterated as development progressed (</w:delText>
          </w:r>
          <w:r w:rsidR="004E49E7" w:rsidDel="00D402CE">
            <w:fldChar w:fldCharType="begin"/>
          </w:r>
          <w:r w:rsidR="004E49E7" w:rsidDel="00D402CE">
            <w:delInstrText xml:space="preserve"> REF _Ref111374159 \h </w:delInstrText>
          </w:r>
          <w:r w:rsidR="00775AD7" w:rsidDel="00D402CE">
            <w:delInstrText xml:space="preserve"> \* MERGEFORMAT </w:delInstrText>
          </w:r>
        </w:del>
      </w:moveFrom>
      <w:del w:id="1442" w:author="Bambi C" w:date="2022-08-19T11:45:00Z"/>
      <w:moveFrom w:id="1443" w:author="Bambi C" w:date="2022-08-19T11:45:00Z">
        <w:del w:id="1444" w:author="Bambi C" w:date="2022-08-24T11:33:00Z">
          <w:r w:rsidR="004E49E7" w:rsidDel="00D402CE">
            <w:fldChar w:fldCharType="separate"/>
          </w:r>
          <w:r w:rsidR="004E49E7" w:rsidDel="00D402CE">
            <w:delText xml:space="preserve">Figure </w:delText>
          </w:r>
          <w:r w:rsidR="004E49E7" w:rsidDel="00D402CE">
            <w:rPr>
              <w:noProof/>
            </w:rPr>
            <w:delText>11</w:delText>
          </w:r>
          <w:r w:rsidR="004E49E7" w:rsidDel="00D402CE">
            <w:fldChar w:fldCharType="end"/>
          </w:r>
          <w:r w:rsidR="00D40E95" w:rsidDel="00D402CE">
            <w:delText>).</w:delText>
          </w:r>
          <w:bookmarkStart w:id="1445" w:name="_Toc112233382"/>
          <w:bookmarkStart w:id="1446" w:name="_Toc112243206"/>
          <w:bookmarkStart w:id="1447" w:name="_Toc112243461"/>
          <w:bookmarkStart w:id="1448" w:name="_Toc112264425"/>
          <w:bookmarkStart w:id="1449" w:name="_Toc112269707"/>
          <w:bookmarkEnd w:id="1445"/>
          <w:bookmarkEnd w:id="1446"/>
          <w:bookmarkEnd w:id="1447"/>
          <w:bookmarkEnd w:id="1448"/>
          <w:bookmarkEnd w:id="1449"/>
        </w:del>
      </w:moveFrom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011"/>
        <w:gridCol w:w="2632"/>
        <w:gridCol w:w="1367"/>
        <w:gridCol w:w="1153"/>
        <w:gridCol w:w="1169"/>
        <w:gridCol w:w="1085"/>
        <w:gridCol w:w="1159"/>
      </w:tblGrid>
      <w:tr w:rsidR="004E49E7" w:rsidRPr="00D23696" w:rsidDel="00D402CE" w14:paraId="1DA46234" w14:textId="3E139ACB" w:rsidTr="00451F5C">
        <w:trPr>
          <w:tblHeader/>
          <w:del w:id="1450" w:author="Bambi C" w:date="2022-08-24T11:33:00Z"/>
        </w:trPr>
        <w:tc>
          <w:tcPr>
            <w:tcW w:w="1011" w:type="dxa"/>
            <w:shd w:val="clear" w:color="auto" w:fill="EEE6F3" w:themeFill="accent1" w:themeFillTint="33"/>
          </w:tcPr>
          <w:p w14:paraId="3F012BF7" w14:textId="25D30BAB" w:rsidR="00D54302" w:rsidRPr="00451F5C" w:rsidDel="00D402CE" w:rsidRDefault="00D54302">
            <w:pPr>
              <w:shd w:val="clear" w:color="auto" w:fill="FFFF00"/>
              <w:rPr>
                <w:del w:id="1451" w:author="Bambi C" w:date="2022-08-24T11:33:00Z"/>
                <w:moveFrom w:id="1452" w:author="Bambi C" w:date="2022-08-19T11:45:00Z"/>
                <w:b/>
                <w:bCs/>
              </w:rPr>
              <w:pPrChange w:id="1453" w:author="Bambi C" w:date="2022-08-18T19:19:00Z">
                <w:pPr/>
              </w:pPrChange>
            </w:pPr>
            <w:moveFrom w:id="1454" w:author="Bambi C" w:date="2022-08-19T11:45:00Z">
              <w:del w:id="1455" w:author="Bambi C" w:date="2022-08-24T11:33:00Z">
                <w:r w:rsidRPr="00451F5C" w:rsidDel="00D402CE">
                  <w:rPr>
                    <w:b/>
                    <w:bCs/>
                  </w:rPr>
                  <w:delText>class</w:delText>
                </w:r>
                <w:bookmarkStart w:id="1456" w:name="_Toc112233383"/>
                <w:bookmarkStart w:id="1457" w:name="_Toc112243207"/>
                <w:bookmarkStart w:id="1458" w:name="_Toc112243462"/>
                <w:bookmarkStart w:id="1459" w:name="_Toc112264426"/>
                <w:bookmarkStart w:id="1460" w:name="_Toc112269708"/>
                <w:bookmarkEnd w:id="1456"/>
                <w:bookmarkEnd w:id="1457"/>
                <w:bookmarkEnd w:id="1458"/>
                <w:bookmarkEnd w:id="1459"/>
                <w:bookmarkEnd w:id="1460"/>
              </w:del>
            </w:moveFrom>
          </w:p>
        </w:tc>
        <w:tc>
          <w:tcPr>
            <w:tcW w:w="2633" w:type="dxa"/>
            <w:shd w:val="clear" w:color="auto" w:fill="EEE6F3" w:themeFill="accent1" w:themeFillTint="33"/>
          </w:tcPr>
          <w:p w14:paraId="2B008B68" w14:textId="6106344D" w:rsidR="00D54302" w:rsidRPr="00451F5C" w:rsidDel="00D402CE" w:rsidRDefault="00D54302">
            <w:pPr>
              <w:shd w:val="clear" w:color="auto" w:fill="FFFF00"/>
              <w:rPr>
                <w:del w:id="1461" w:author="Bambi C" w:date="2022-08-24T11:33:00Z"/>
                <w:moveFrom w:id="1462" w:author="Bambi C" w:date="2022-08-19T11:45:00Z"/>
                <w:b/>
                <w:bCs/>
              </w:rPr>
              <w:pPrChange w:id="1463" w:author="Bambi C" w:date="2022-08-18T19:19:00Z">
                <w:pPr/>
              </w:pPrChange>
            </w:pPr>
            <w:moveFrom w:id="1464" w:author="Bambi C" w:date="2022-08-19T11:45:00Z">
              <w:del w:id="1465" w:author="Bambi C" w:date="2022-08-24T11:33:00Z">
                <w:r w:rsidRPr="00451F5C" w:rsidDel="00D402CE">
                  <w:rPr>
                    <w:b/>
                    <w:bCs/>
                  </w:rPr>
                  <w:delText>function</w:delText>
                </w:r>
                <w:bookmarkStart w:id="1466" w:name="_Toc112233384"/>
                <w:bookmarkStart w:id="1467" w:name="_Toc112243208"/>
                <w:bookmarkStart w:id="1468" w:name="_Toc112243463"/>
                <w:bookmarkStart w:id="1469" w:name="_Toc112264427"/>
                <w:bookmarkStart w:id="1470" w:name="_Toc112269709"/>
                <w:bookmarkEnd w:id="1466"/>
                <w:bookmarkEnd w:id="1467"/>
                <w:bookmarkEnd w:id="1468"/>
                <w:bookmarkEnd w:id="1469"/>
                <w:bookmarkEnd w:id="1470"/>
              </w:del>
            </w:moveFrom>
          </w:p>
        </w:tc>
        <w:tc>
          <w:tcPr>
            <w:tcW w:w="1368" w:type="dxa"/>
            <w:shd w:val="clear" w:color="auto" w:fill="EEE6F3" w:themeFill="accent1" w:themeFillTint="33"/>
          </w:tcPr>
          <w:p w14:paraId="4EF0E51B" w14:textId="235B2170" w:rsidR="00D54302" w:rsidRPr="00451F5C" w:rsidDel="00D402CE" w:rsidRDefault="00D54302">
            <w:pPr>
              <w:shd w:val="clear" w:color="auto" w:fill="FFFF00"/>
              <w:rPr>
                <w:del w:id="1471" w:author="Bambi C" w:date="2022-08-24T11:33:00Z"/>
                <w:moveFrom w:id="1472" w:author="Bambi C" w:date="2022-08-19T11:45:00Z"/>
                <w:b/>
                <w:bCs/>
              </w:rPr>
              <w:pPrChange w:id="1473" w:author="Bambi C" w:date="2022-08-18T19:19:00Z">
                <w:pPr/>
              </w:pPrChange>
            </w:pPr>
            <w:moveFrom w:id="1474" w:author="Bambi C" w:date="2022-08-19T11:45:00Z">
              <w:del w:id="1475" w:author="Bambi C" w:date="2022-08-24T11:33:00Z">
                <w:r w:rsidRPr="00451F5C" w:rsidDel="00D402CE">
                  <w:rPr>
                    <w:b/>
                    <w:bCs/>
                  </w:rPr>
                  <w:delText>module</w:delText>
                </w:r>
                <w:bookmarkStart w:id="1476" w:name="_Toc112233385"/>
                <w:bookmarkStart w:id="1477" w:name="_Toc112243209"/>
                <w:bookmarkStart w:id="1478" w:name="_Toc112243464"/>
                <w:bookmarkStart w:id="1479" w:name="_Toc112264428"/>
                <w:bookmarkStart w:id="1480" w:name="_Toc112269710"/>
                <w:bookmarkEnd w:id="1476"/>
                <w:bookmarkEnd w:id="1477"/>
                <w:bookmarkEnd w:id="1478"/>
                <w:bookmarkEnd w:id="1479"/>
                <w:bookmarkEnd w:id="1480"/>
              </w:del>
            </w:moveFrom>
          </w:p>
        </w:tc>
        <w:tc>
          <w:tcPr>
            <w:tcW w:w="1271" w:type="dxa"/>
            <w:shd w:val="clear" w:color="auto" w:fill="EEE6F3" w:themeFill="accent1" w:themeFillTint="33"/>
          </w:tcPr>
          <w:p w14:paraId="0A920BDD" w14:textId="027C1F7F" w:rsidR="00D54302" w:rsidRPr="00451F5C" w:rsidDel="00D402CE" w:rsidRDefault="00D54302">
            <w:pPr>
              <w:shd w:val="clear" w:color="auto" w:fill="FFFF00"/>
              <w:rPr>
                <w:del w:id="1481" w:author="Bambi C" w:date="2022-08-24T11:33:00Z"/>
                <w:moveFrom w:id="1482" w:author="Bambi C" w:date="2022-08-19T11:45:00Z"/>
                <w:b/>
                <w:bCs/>
              </w:rPr>
              <w:pPrChange w:id="1483" w:author="Bambi C" w:date="2022-08-18T19:19:00Z">
                <w:pPr/>
              </w:pPrChange>
            </w:pPr>
            <w:moveFrom w:id="1484" w:author="Bambi C" w:date="2022-08-19T11:45:00Z">
              <w:del w:id="1485" w:author="Bambi C" w:date="2022-08-24T11:33:00Z">
                <w:r w:rsidRPr="00451F5C" w:rsidDel="00D402CE">
                  <w:rPr>
                    <w:b/>
                    <w:bCs/>
                  </w:rPr>
                  <w:delText>menu option</w:delText>
                </w:r>
                <w:bookmarkStart w:id="1486" w:name="_Toc112233386"/>
                <w:bookmarkStart w:id="1487" w:name="_Toc112243210"/>
                <w:bookmarkStart w:id="1488" w:name="_Toc112243465"/>
                <w:bookmarkStart w:id="1489" w:name="_Toc112264429"/>
                <w:bookmarkStart w:id="1490" w:name="_Toc112269711"/>
                <w:bookmarkEnd w:id="1486"/>
                <w:bookmarkEnd w:id="1487"/>
                <w:bookmarkEnd w:id="1488"/>
                <w:bookmarkEnd w:id="1489"/>
                <w:bookmarkEnd w:id="1490"/>
              </w:del>
            </w:moveFrom>
          </w:p>
        </w:tc>
        <w:tc>
          <w:tcPr>
            <w:tcW w:w="1177" w:type="dxa"/>
            <w:shd w:val="clear" w:color="auto" w:fill="EEE6F3" w:themeFill="accent1" w:themeFillTint="33"/>
          </w:tcPr>
          <w:p w14:paraId="1FDDC29A" w14:textId="634E9880" w:rsidR="00D54302" w:rsidRPr="00451F5C" w:rsidDel="00D402CE" w:rsidRDefault="00D54302">
            <w:pPr>
              <w:shd w:val="clear" w:color="auto" w:fill="FFFF00"/>
              <w:rPr>
                <w:del w:id="1491" w:author="Bambi C" w:date="2022-08-24T11:33:00Z"/>
                <w:moveFrom w:id="1492" w:author="Bambi C" w:date="2022-08-19T11:45:00Z"/>
                <w:b/>
                <w:bCs/>
              </w:rPr>
              <w:pPrChange w:id="1493" w:author="Bambi C" w:date="2022-08-18T19:19:00Z">
                <w:pPr/>
              </w:pPrChange>
            </w:pPr>
            <w:moveFrom w:id="1494" w:author="Bambi C" w:date="2022-08-19T11:45:00Z">
              <w:del w:id="1495" w:author="Bambi C" w:date="2022-08-24T11:33:00Z">
                <w:r w:rsidRPr="00451F5C" w:rsidDel="00D402CE">
                  <w:rPr>
                    <w:b/>
                    <w:bCs/>
                  </w:rPr>
                  <w:delText>test, pre-integration</w:delText>
                </w:r>
                <w:bookmarkStart w:id="1496" w:name="_Toc112233387"/>
                <w:bookmarkStart w:id="1497" w:name="_Toc112243211"/>
                <w:bookmarkStart w:id="1498" w:name="_Toc112243466"/>
                <w:bookmarkStart w:id="1499" w:name="_Toc112264430"/>
                <w:bookmarkStart w:id="1500" w:name="_Toc112269712"/>
                <w:bookmarkEnd w:id="1496"/>
                <w:bookmarkEnd w:id="1497"/>
                <w:bookmarkEnd w:id="1498"/>
                <w:bookmarkEnd w:id="1499"/>
                <w:bookmarkEnd w:id="1500"/>
              </w:del>
            </w:moveFrom>
          </w:p>
        </w:tc>
        <w:tc>
          <w:tcPr>
            <w:tcW w:w="1085" w:type="dxa"/>
            <w:shd w:val="clear" w:color="auto" w:fill="EEE6F3" w:themeFill="accent1" w:themeFillTint="33"/>
          </w:tcPr>
          <w:p w14:paraId="197F52F5" w14:textId="20583E92" w:rsidR="00D54302" w:rsidRPr="00451F5C" w:rsidDel="00D402CE" w:rsidRDefault="00D54302">
            <w:pPr>
              <w:shd w:val="clear" w:color="auto" w:fill="FFFF00"/>
              <w:rPr>
                <w:del w:id="1501" w:author="Bambi C" w:date="2022-08-24T11:33:00Z"/>
                <w:moveFrom w:id="1502" w:author="Bambi C" w:date="2022-08-19T11:45:00Z"/>
                <w:b/>
                <w:bCs/>
              </w:rPr>
              <w:pPrChange w:id="1503" w:author="Bambi C" w:date="2022-08-18T19:19:00Z">
                <w:pPr/>
              </w:pPrChange>
            </w:pPr>
            <w:moveFrom w:id="1504" w:author="Bambi C" w:date="2022-08-19T11:45:00Z">
              <w:del w:id="1505" w:author="Bambi C" w:date="2022-08-24T11:33:00Z">
                <w:r w:rsidRPr="00451F5C" w:rsidDel="00D402CE">
                  <w:rPr>
                    <w:b/>
                    <w:bCs/>
                  </w:rPr>
                  <w:delText>integrated</w:delText>
                </w:r>
                <w:bookmarkStart w:id="1506" w:name="_Toc112233388"/>
                <w:bookmarkStart w:id="1507" w:name="_Toc112243212"/>
                <w:bookmarkStart w:id="1508" w:name="_Toc112243467"/>
                <w:bookmarkStart w:id="1509" w:name="_Toc112264431"/>
                <w:bookmarkStart w:id="1510" w:name="_Toc112269713"/>
                <w:bookmarkEnd w:id="1506"/>
                <w:bookmarkEnd w:id="1507"/>
                <w:bookmarkEnd w:id="1508"/>
                <w:bookmarkEnd w:id="1509"/>
                <w:bookmarkEnd w:id="1510"/>
              </w:del>
            </w:moveFrom>
          </w:p>
        </w:tc>
        <w:tc>
          <w:tcPr>
            <w:tcW w:w="1165" w:type="dxa"/>
            <w:shd w:val="clear" w:color="auto" w:fill="EEE6F3" w:themeFill="accent1" w:themeFillTint="33"/>
          </w:tcPr>
          <w:p w14:paraId="449E3FA5" w14:textId="66860250" w:rsidR="00D54302" w:rsidRPr="00451F5C" w:rsidDel="00D402CE" w:rsidRDefault="00D54302">
            <w:pPr>
              <w:shd w:val="clear" w:color="auto" w:fill="FFFF00"/>
              <w:rPr>
                <w:del w:id="1511" w:author="Bambi C" w:date="2022-08-24T11:33:00Z"/>
                <w:moveFrom w:id="1512" w:author="Bambi C" w:date="2022-08-19T11:45:00Z"/>
                <w:b/>
                <w:bCs/>
              </w:rPr>
              <w:pPrChange w:id="1513" w:author="Bambi C" w:date="2022-08-18T19:19:00Z">
                <w:pPr/>
              </w:pPrChange>
            </w:pPr>
            <w:moveFrom w:id="1514" w:author="Bambi C" w:date="2022-08-19T11:45:00Z">
              <w:del w:id="1515" w:author="Bambi C" w:date="2022-08-24T11:33:00Z">
                <w:r w:rsidRPr="00451F5C" w:rsidDel="00D402CE">
                  <w:rPr>
                    <w:b/>
                    <w:bCs/>
                  </w:rPr>
                  <w:delText>test, post-integration</w:delText>
                </w:r>
                <w:bookmarkStart w:id="1516" w:name="_Toc112233389"/>
                <w:bookmarkStart w:id="1517" w:name="_Toc112243213"/>
                <w:bookmarkStart w:id="1518" w:name="_Toc112243468"/>
                <w:bookmarkStart w:id="1519" w:name="_Toc112264432"/>
                <w:bookmarkStart w:id="1520" w:name="_Toc112269714"/>
                <w:bookmarkEnd w:id="1516"/>
                <w:bookmarkEnd w:id="1517"/>
                <w:bookmarkEnd w:id="1518"/>
                <w:bookmarkEnd w:id="1519"/>
                <w:bookmarkEnd w:id="1520"/>
              </w:del>
            </w:moveFrom>
          </w:p>
        </w:tc>
        <w:bookmarkStart w:id="1521" w:name="_Toc112233390"/>
        <w:bookmarkStart w:id="1522" w:name="_Toc112243214"/>
        <w:bookmarkStart w:id="1523" w:name="_Toc112243469"/>
        <w:bookmarkStart w:id="1524" w:name="_Toc112264433"/>
        <w:bookmarkStart w:id="1525" w:name="_Toc112269715"/>
        <w:bookmarkEnd w:id="1521"/>
        <w:bookmarkEnd w:id="1522"/>
        <w:bookmarkEnd w:id="1523"/>
        <w:bookmarkEnd w:id="1524"/>
        <w:bookmarkEnd w:id="1525"/>
      </w:tr>
      <w:tr w:rsidR="004E49E7" w:rsidDel="00D402CE" w14:paraId="51A06DB2" w14:textId="6A257E37" w:rsidTr="00451F5C">
        <w:trPr>
          <w:del w:id="1526" w:author="Bambi C" w:date="2022-08-24T11:33:00Z"/>
        </w:trPr>
        <w:tc>
          <w:tcPr>
            <w:tcW w:w="1011" w:type="dxa"/>
          </w:tcPr>
          <w:p w14:paraId="408B3228" w14:textId="00D376D1" w:rsidR="00D54302" w:rsidDel="00D402CE" w:rsidRDefault="00D54302">
            <w:pPr>
              <w:shd w:val="clear" w:color="auto" w:fill="FFFF00"/>
              <w:rPr>
                <w:del w:id="1527" w:author="Bambi C" w:date="2022-08-24T11:33:00Z"/>
                <w:moveFrom w:id="1528" w:author="Bambi C" w:date="2022-08-19T11:45:00Z"/>
              </w:rPr>
              <w:pPrChange w:id="1529" w:author="Bambi C" w:date="2022-08-18T19:19:00Z">
                <w:pPr/>
              </w:pPrChange>
            </w:pPr>
            <w:moveFrom w:id="1530" w:author="Bambi C" w:date="2022-08-19T11:45:00Z">
              <w:del w:id="1531" w:author="Bambi C" w:date="2022-08-24T11:33:00Z">
                <w:r w:rsidRPr="00CC452E" w:rsidDel="00D402CE">
                  <w:delText>Processor</w:delText>
                </w:r>
                <w:bookmarkStart w:id="1532" w:name="_Toc112233391"/>
                <w:bookmarkStart w:id="1533" w:name="_Toc112243215"/>
                <w:bookmarkStart w:id="1534" w:name="_Toc112243470"/>
                <w:bookmarkStart w:id="1535" w:name="_Toc112264434"/>
                <w:bookmarkStart w:id="1536" w:name="_Toc112269716"/>
                <w:bookmarkEnd w:id="1532"/>
                <w:bookmarkEnd w:id="1533"/>
                <w:bookmarkEnd w:id="1534"/>
                <w:bookmarkEnd w:id="1535"/>
                <w:bookmarkEnd w:id="1536"/>
              </w:del>
            </w:moveFrom>
          </w:p>
        </w:tc>
        <w:tc>
          <w:tcPr>
            <w:tcW w:w="2633" w:type="dxa"/>
          </w:tcPr>
          <w:p w14:paraId="37100837" w14:textId="50E998FF" w:rsidR="00D54302" w:rsidDel="00D402CE" w:rsidRDefault="00D54302">
            <w:pPr>
              <w:shd w:val="clear" w:color="auto" w:fill="FFFF00"/>
              <w:rPr>
                <w:del w:id="1537" w:author="Bambi C" w:date="2022-08-24T11:33:00Z"/>
                <w:moveFrom w:id="1538" w:author="Bambi C" w:date="2022-08-19T11:45:00Z"/>
              </w:rPr>
              <w:pPrChange w:id="1539" w:author="Bambi C" w:date="2022-08-18T19:19:00Z">
                <w:pPr/>
              </w:pPrChange>
            </w:pPr>
            <w:moveFrom w:id="1540" w:author="Bambi C" w:date="2022-08-19T11:45:00Z">
              <w:del w:id="1541" w:author="Bambi C" w:date="2022-08-24T11:33:00Z">
                <w:r w:rsidRPr="00CC452E" w:rsidDel="00D402CE">
                  <w:delText>read_data_from_file</w:delText>
                </w:r>
                <w:bookmarkStart w:id="1542" w:name="_Toc112233392"/>
                <w:bookmarkStart w:id="1543" w:name="_Toc112243216"/>
                <w:bookmarkStart w:id="1544" w:name="_Toc112243471"/>
                <w:bookmarkStart w:id="1545" w:name="_Toc112264435"/>
                <w:bookmarkStart w:id="1546" w:name="_Toc112269717"/>
                <w:bookmarkEnd w:id="1542"/>
                <w:bookmarkEnd w:id="1543"/>
                <w:bookmarkEnd w:id="1544"/>
                <w:bookmarkEnd w:id="1545"/>
                <w:bookmarkEnd w:id="1546"/>
              </w:del>
            </w:moveFrom>
          </w:p>
        </w:tc>
        <w:tc>
          <w:tcPr>
            <w:tcW w:w="1368" w:type="dxa"/>
          </w:tcPr>
          <w:p w14:paraId="7D17FE18" w14:textId="75E5BF67" w:rsidR="00D54302" w:rsidDel="00D402CE" w:rsidRDefault="00D54302">
            <w:pPr>
              <w:shd w:val="clear" w:color="auto" w:fill="FFFF00"/>
              <w:rPr>
                <w:del w:id="1547" w:author="Bambi C" w:date="2022-08-24T11:33:00Z"/>
                <w:moveFrom w:id="1548" w:author="Bambi C" w:date="2022-08-19T11:45:00Z"/>
              </w:rPr>
              <w:pPrChange w:id="1549" w:author="Bambi C" w:date="2022-08-18T19:19:00Z">
                <w:pPr/>
              </w:pPrChange>
            </w:pPr>
            <w:moveFrom w:id="1550" w:author="Bambi C" w:date="2022-08-19T11:45:00Z">
              <w:del w:id="1551" w:author="Bambi C" w:date="2022-08-24T11:33:00Z">
                <w:r w:rsidRPr="00CC452E" w:rsidDel="00D402CE">
                  <w:delText>read_show.py</w:delText>
                </w:r>
                <w:bookmarkStart w:id="1552" w:name="_Toc112233393"/>
                <w:bookmarkStart w:id="1553" w:name="_Toc112243217"/>
                <w:bookmarkStart w:id="1554" w:name="_Toc112243472"/>
                <w:bookmarkStart w:id="1555" w:name="_Toc112264436"/>
                <w:bookmarkStart w:id="1556" w:name="_Toc112269718"/>
                <w:bookmarkEnd w:id="1552"/>
                <w:bookmarkEnd w:id="1553"/>
                <w:bookmarkEnd w:id="1554"/>
                <w:bookmarkEnd w:id="1555"/>
                <w:bookmarkEnd w:id="1556"/>
              </w:del>
            </w:moveFrom>
          </w:p>
        </w:tc>
        <w:tc>
          <w:tcPr>
            <w:tcW w:w="1271" w:type="dxa"/>
          </w:tcPr>
          <w:p w14:paraId="1C7BCFF0" w14:textId="5C6D3A1D" w:rsidR="00D54302" w:rsidDel="00D402CE" w:rsidRDefault="00D54302">
            <w:pPr>
              <w:shd w:val="clear" w:color="auto" w:fill="FFFF00"/>
              <w:rPr>
                <w:del w:id="1557" w:author="Bambi C" w:date="2022-08-24T11:33:00Z"/>
                <w:moveFrom w:id="1558" w:author="Bambi C" w:date="2022-08-19T11:45:00Z"/>
              </w:rPr>
              <w:pPrChange w:id="1559" w:author="Bambi C" w:date="2022-08-18T19:19:00Z">
                <w:pPr/>
              </w:pPrChange>
            </w:pPr>
            <w:moveFrom w:id="1560" w:author="Bambi C" w:date="2022-08-19T11:45:00Z">
              <w:del w:id="1561" w:author="Bambi C" w:date="2022-08-24T11:33:00Z">
                <w:r w:rsidRPr="00CC452E" w:rsidDel="00D402CE">
                  <w:delText>menu loop</w:delText>
                </w:r>
                <w:bookmarkStart w:id="1562" w:name="_Toc112233394"/>
                <w:bookmarkStart w:id="1563" w:name="_Toc112243218"/>
                <w:bookmarkStart w:id="1564" w:name="_Toc112243473"/>
                <w:bookmarkStart w:id="1565" w:name="_Toc112264437"/>
                <w:bookmarkStart w:id="1566" w:name="_Toc112269719"/>
                <w:bookmarkEnd w:id="1562"/>
                <w:bookmarkEnd w:id="1563"/>
                <w:bookmarkEnd w:id="1564"/>
                <w:bookmarkEnd w:id="1565"/>
                <w:bookmarkEnd w:id="1566"/>
              </w:del>
            </w:moveFrom>
          </w:p>
        </w:tc>
        <w:tc>
          <w:tcPr>
            <w:tcW w:w="1177" w:type="dxa"/>
          </w:tcPr>
          <w:p w14:paraId="54E4EF58" w14:textId="793B49F7" w:rsidR="00D54302" w:rsidDel="00D402CE" w:rsidRDefault="00D54302">
            <w:pPr>
              <w:shd w:val="clear" w:color="auto" w:fill="FFFF00"/>
              <w:rPr>
                <w:del w:id="1567" w:author="Bambi C" w:date="2022-08-24T11:33:00Z"/>
                <w:moveFrom w:id="1568" w:author="Bambi C" w:date="2022-08-19T11:45:00Z"/>
              </w:rPr>
              <w:pPrChange w:id="1569" w:author="Bambi C" w:date="2022-08-18T19:19:00Z">
                <w:pPr/>
              </w:pPrChange>
            </w:pPr>
            <w:moveFrom w:id="1570" w:author="Bambi C" w:date="2022-08-19T11:45:00Z">
              <w:del w:id="1571" w:author="Bambi C" w:date="2022-08-24T11:33:00Z">
                <w:r w:rsidRPr="00CC452E" w:rsidDel="00D402CE">
                  <w:delText>pass</w:delText>
                </w:r>
                <w:bookmarkStart w:id="1572" w:name="_Toc112233395"/>
                <w:bookmarkStart w:id="1573" w:name="_Toc112243219"/>
                <w:bookmarkStart w:id="1574" w:name="_Toc112243474"/>
                <w:bookmarkStart w:id="1575" w:name="_Toc112264438"/>
                <w:bookmarkStart w:id="1576" w:name="_Toc112269720"/>
                <w:bookmarkEnd w:id="1572"/>
                <w:bookmarkEnd w:id="1573"/>
                <w:bookmarkEnd w:id="1574"/>
                <w:bookmarkEnd w:id="1575"/>
                <w:bookmarkEnd w:id="1576"/>
              </w:del>
            </w:moveFrom>
          </w:p>
        </w:tc>
        <w:tc>
          <w:tcPr>
            <w:tcW w:w="1085" w:type="dxa"/>
          </w:tcPr>
          <w:p w14:paraId="6DBEF5E8" w14:textId="55391F65" w:rsidR="00D54302" w:rsidDel="00D402CE" w:rsidRDefault="00D54302">
            <w:pPr>
              <w:shd w:val="clear" w:color="auto" w:fill="FFFF00"/>
              <w:rPr>
                <w:del w:id="1577" w:author="Bambi C" w:date="2022-08-24T11:33:00Z"/>
                <w:moveFrom w:id="1578" w:author="Bambi C" w:date="2022-08-19T11:45:00Z"/>
              </w:rPr>
              <w:pPrChange w:id="1579" w:author="Bambi C" w:date="2022-08-18T19:19:00Z">
                <w:pPr/>
              </w:pPrChange>
            </w:pPr>
            <w:moveFrom w:id="1580" w:author="Bambi C" w:date="2022-08-19T11:45:00Z">
              <w:del w:id="1581" w:author="Bambi C" w:date="2022-08-24T11:33:00Z">
                <w:r w:rsidRPr="00CC452E" w:rsidDel="00D402CE">
                  <w:delText>yes</w:delText>
                </w:r>
                <w:bookmarkStart w:id="1582" w:name="_Toc112233396"/>
                <w:bookmarkStart w:id="1583" w:name="_Toc112243220"/>
                <w:bookmarkStart w:id="1584" w:name="_Toc112243475"/>
                <w:bookmarkStart w:id="1585" w:name="_Toc112264439"/>
                <w:bookmarkStart w:id="1586" w:name="_Toc112269721"/>
                <w:bookmarkEnd w:id="1582"/>
                <w:bookmarkEnd w:id="1583"/>
                <w:bookmarkEnd w:id="1584"/>
                <w:bookmarkEnd w:id="1585"/>
                <w:bookmarkEnd w:id="1586"/>
              </w:del>
            </w:moveFrom>
          </w:p>
        </w:tc>
        <w:tc>
          <w:tcPr>
            <w:tcW w:w="1165" w:type="dxa"/>
          </w:tcPr>
          <w:p w14:paraId="51ECB78C" w14:textId="527B958F" w:rsidR="00D54302" w:rsidDel="00D402CE" w:rsidRDefault="00D54302">
            <w:pPr>
              <w:shd w:val="clear" w:color="auto" w:fill="FFFF00"/>
              <w:rPr>
                <w:del w:id="1587" w:author="Bambi C" w:date="2022-08-24T11:33:00Z"/>
                <w:moveFrom w:id="1588" w:author="Bambi C" w:date="2022-08-19T11:45:00Z"/>
              </w:rPr>
              <w:pPrChange w:id="1589" w:author="Bambi C" w:date="2022-08-18T19:19:00Z">
                <w:pPr/>
              </w:pPrChange>
            </w:pPr>
            <w:moveFrom w:id="1590" w:author="Bambi C" w:date="2022-08-19T11:45:00Z">
              <w:del w:id="1591" w:author="Bambi C" w:date="2022-08-24T11:33:00Z">
                <w:r w:rsidRPr="00CC452E" w:rsidDel="00D402CE">
                  <w:delText>pass</w:delText>
                </w:r>
                <w:bookmarkStart w:id="1592" w:name="_Toc112233397"/>
                <w:bookmarkStart w:id="1593" w:name="_Toc112243221"/>
                <w:bookmarkStart w:id="1594" w:name="_Toc112243476"/>
                <w:bookmarkStart w:id="1595" w:name="_Toc112264440"/>
                <w:bookmarkStart w:id="1596" w:name="_Toc112269722"/>
                <w:bookmarkEnd w:id="1592"/>
                <w:bookmarkEnd w:id="1593"/>
                <w:bookmarkEnd w:id="1594"/>
                <w:bookmarkEnd w:id="1595"/>
                <w:bookmarkEnd w:id="1596"/>
              </w:del>
            </w:moveFrom>
          </w:p>
        </w:tc>
        <w:bookmarkStart w:id="1597" w:name="_Toc112233398"/>
        <w:bookmarkStart w:id="1598" w:name="_Toc112243222"/>
        <w:bookmarkStart w:id="1599" w:name="_Toc112243477"/>
        <w:bookmarkStart w:id="1600" w:name="_Toc112264441"/>
        <w:bookmarkStart w:id="1601" w:name="_Toc112269723"/>
        <w:bookmarkEnd w:id="1597"/>
        <w:bookmarkEnd w:id="1598"/>
        <w:bookmarkEnd w:id="1599"/>
        <w:bookmarkEnd w:id="1600"/>
        <w:bookmarkEnd w:id="1601"/>
      </w:tr>
      <w:tr w:rsidR="004E49E7" w:rsidDel="00D402CE" w14:paraId="0DE4F5B9" w14:textId="11393CA2" w:rsidTr="00451F5C">
        <w:trPr>
          <w:del w:id="1602" w:author="Bambi C" w:date="2022-08-24T11:33:00Z"/>
        </w:trPr>
        <w:tc>
          <w:tcPr>
            <w:tcW w:w="1011" w:type="dxa"/>
          </w:tcPr>
          <w:p w14:paraId="1AE61771" w14:textId="1EF14235" w:rsidR="00D54302" w:rsidDel="00D402CE" w:rsidRDefault="00D54302">
            <w:pPr>
              <w:shd w:val="clear" w:color="auto" w:fill="FFFF00"/>
              <w:rPr>
                <w:del w:id="1603" w:author="Bambi C" w:date="2022-08-24T11:33:00Z"/>
                <w:moveFrom w:id="1604" w:author="Bambi C" w:date="2022-08-19T11:45:00Z"/>
              </w:rPr>
              <w:pPrChange w:id="1605" w:author="Bambi C" w:date="2022-08-18T19:19:00Z">
                <w:pPr/>
              </w:pPrChange>
            </w:pPr>
            <w:moveFrom w:id="1606" w:author="Bambi C" w:date="2022-08-19T11:45:00Z">
              <w:del w:id="1607" w:author="Bambi C" w:date="2022-08-24T11:33:00Z">
                <w:r w:rsidRPr="00CC452E" w:rsidDel="00D402CE">
                  <w:delText>IO</w:delText>
                </w:r>
                <w:bookmarkStart w:id="1608" w:name="_Toc112233399"/>
                <w:bookmarkStart w:id="1609" w:name="_Toc112243223"/>
                <w:bookmarkStart w:id="1610" w:name="_Toc112243478"/>
                <w:bookmarkStart w:id="1611" w:name="_Toc112264442"/>
                <w:bookmarkStart w:id="1612" w:name="_Toc112269724"/>
                <w:bookmarkEnd w:id="1608"/>
                <w:bookmarkEnd w:id="1609"/>
                <w:bookmarkEnd w:id="1610"/>
                <w:bookmarkEnd w:id="1611"/>
                <w:bookmarkEnd w:id="1612"/>
              </w:del>
            </w:moveFrom>
          </w:p>
        </w:tc>
        <w:tc>
          <w:tcPr>
            <w:tcW w:w="2633" w:type="dxa"/>
          </w:tcPr>
          <w:p w14:paraId="081E1B34" w14:textId="2BF8BD25" w:rsidR="00D54302" w:rsidDel="00D402CE" w:rsidRDefault="00D54302">
            <w:pPr>
              <w:shd w:val="clear" w:color="auto" w:fill="FFFF00"/>
              <w:rPr>
                <w:del w:id="1613" w:author="Bambi C" w:date="2022-08-24T11:33:00Z"/>
                <w:moveFrom w:id="1614" w:author="Bambi C" w:date="2022-08-19T11:45:00Z"/>
              </w:rPr>
              <w:pPrChange w:id="1615" w:author="Bambi C" w:date="2022-08-18T19:19:00Z">
                <w:pPr/>
              </w:pPrChange>
            </w:pPr>
            <w:moveFrom w:id="1616" w:author="Bambi C" w:date="2022-08-19T11:45:00Z">
              <w:del w:id="1617" w:author="Bambi C" w:date="2022-08-24T11:33:00Z">
                <w:r w:rsidRPr="00CC452E" w:rsidDel="00D402CE">
                  <w:delText>output_current_tasks_in_list</w:delText>
                </w:r>
                <w:bookmarkStart w:id="1618" w:name="_Toc112233400"/>
                <w:bookmarkStart w:id="1619" w:name="_Toc112243224"/>
                <w:bookmarkStart w:id="1620" w:name="_Toc112243479"/>
                <w:bookmarkStart w:id="1621" w:name="_Toc112264443"/>
                <w:bookmarkStart w:id="1622" w:name="_Toc112269725"/>
                <w:bookmarkEnd w:id="1618"/>
                <w:bookmarkEnd w:id="1619"/>
                <w:bookmarkEnd w:id="1620"/>
                <w:bookmarkEnd w:id="1621"/>
                <w:bookmarkEnd w:id="1622"/>
              </w:del>
            </w:moveFrom>
          </w:p>
        </w:tc>
        <w:tc>
          <w:tcPr>
            <w:tcW w:w="1368" w:type="dxa"/>
          </w:tcPr>
          <w:p w14:paraId="06064E02" w14:textId="58BF1025" w:rsidR="00D54302" w:rsidDel="00D402CE" w:rsidRDefault="00D54302">
            <w:pPr>
              <w:shd w:val="clear" w:color="auto" w:fill="FFFF00"/>
              <w:rPr>
                <w:del w:id="1623" w:author="Bambi C" w:date="2022-08-24T11:33:00Z"/>
                <w:moveFrom w:id="1624" w:author="Bambi C" w:date="2022-08-19T11:45:00Z"/>
              </w:rPr>
              <w:pPrChange w:id="1625" w:author="Bambi C" w:date="2022-08-18T19:19:00Z">
                <w:pPr/>
              </w:pPrChange>
            </w:pPr>
            <w:moveFrom w:id="1626" w:author="Bambi C" w:date="2022-08-19T11:45:00Z">
              <w:del w:id="1627" w:author="Bambi C" w:date="2022-08-24T11:33:00Z">
                <w:r w:rsidRPr="00CC452E" w:rsidDel="00D402CE">
                  <w:delText>read_show.py</w:delText>
                </w:r>
                <w:bookmarkStart w:id="1628" w:name="_Toc112233401"/>
                <w:bookmarkStart w:id="1629" w:name="_Toc112243225"/>
                <w:bookmarkStart w:id="1630" w:name="_Toc112243480"/>
                <w:bookmarkStart w:id="1631" w:name="_Toc112264444"/>
                <w:bookmarkStart w:id="1632" w:name="_Toc112269726"/>
                <w:bookmarkEnd w:id="1628"/>
                <w:bookmarkEnd w:id="1629"/>
                <w:bookmarkEnd w:id="1630"/>
                <w:bookmarkEnd w:id="1631"/>
                <w:bookmarkEnd w:id="1632"/>
              </w:del>
            </w:moveFrom>
          </w:p>
        </w:tc>
        <w:tc>
          <w:tcPr>
            <w:tcW w:w="1271" w:type="dxa"/>
          </w:tcPr>
          <w:p w14:paraId="3AEB4FB9" w14:textId="5BFEE11B" w:rsidR="00D54302" w:rsidDel="00D402CE" w:rsidRDefault="00D54302">
            <w:pPr>
              <w:shd w:val="clear" w:color="auto" w:fill="FFFF00"/>
              <w:rPr>
                <w:del w:id="1633" w:author="Bambi C" w:date="2022-08-24T11:33:00Z"/>
                <w:moveFrom w:id="1634" w:author="Bambi C" w:date="2022-08-19T11:45:00Z"/>
              </w:rPr>
              <w:pPrChange w:id="1635" w:author="Bambi C" w:date="2022-08-18T19:19:00Z">
                <w:pPr/>
              </w:pPrChange>
            </w:pPr>
            <w:moveFrom w:id="1636" w:author="Bambi C" w:date="2022-08-19T11:45:00Z">
              <w:del w:id="1637" w:author="Bambi C" w:date="2022-08-24T11:33:00Z">
                <w:r w:rsidRPr="00CC452E" w:rsidDel="00D402CE">
                  <w:delText>menu loop</w:delText>
                </w:r>
                <w:bookmarkStart w:id="1638" w:name="_Toc112233402"/>
                <w:bookmarkStart w:id="1639" w:name="_Toc112243226"/>
                <w:bookmarkStart w:id="1640" w:name="_Toc112243481"/>
                <w:bookmarkStart w:id="1641" w:name="_Toc112264445"/>
                <w:bookmarkStart w:id="1642" w:name="_Toc112269727"/>
                <w:bookmarkEnd w:id="1638"/>
                <w:bookmarkEnd w:id="1639"/>
                <w:bookmarkEnd w:id="1640"/>
                <w:bookmarkEnd w:id="1641"/>
                <w:bookmarkEnd w:id="1642"/>
              </w:del>
            </w:moveFrom>
          </w:p>
        </w:tc>
        <w:tc>
          <w:tcPr>
            <w:tcW w:w="1177" w:type="dxa"/>
          </w:tcPr>
          <w:p w14:paraId="705E35BF" w14:textId="39D5BCB7" w:rsidR="00D54302" w:rsidDel="00D402CE" w:rsidRDefault="00D54302">
            <w:pPr>
              <w:shd w:val="clear" w:color="auto" w:fill="FFFF00"/>
              <w:rPr>
                <w:del w:id="1643" w:author="Bambi C" w:date="2022-08-24T11:33:00Z"/>
                <w:moveFrom w:id="1644" w:author="Bambi C" w:date="2022-08-19T11:45:00Z"/>
              </w:rPr>
              <w:pPrChange w:id="1645" w:author="Bambi C" w:date="2022-08-18T19:19:00Z">
                <w:pPr/>
              </w:pPrChange>
            </w:pPr>
            <w:moveFrom w:id="1646" w:author="Bambi C" w:date="2022-08-19T11:45:00Z">
              <w:del w:id="1647" w:author="Bambi C" w:date="2022-08-24T11:33:00Z">
                <w:r w:rsidRPr="00CC452E" w:rsidDel="00D402CE">
                  <w:delText>pass</w:delText>
                </w:r>
                <w:bookmarkStart w:id="1648" w:name="_Toc112233403"/>
                <w:bookmarkStart w:id="1649" w:name="_Toc112243227"/>
                <w:bookmarkStart w:id="1650" w:name="_Toc112243482"/>
                <w:bookmarkStart w:id="1651" w:name="_Toc112264446"/>
                <w:bookmarkStart w:id="1652" w:name="_Toc112269728"/>
                <w:bookmarkEnd w:id="1648"/>
                <w:bookmarkEnd w:id="1649"/>
                <w:bookmarkEnd w:id="1650"/>
                <w:bookmarkEnd w:id="1651"/>
                <w:bookmarkEnd w:id="1652"/>
              </w:del>
            </w:moveFrom>
          </w:p>
        </w:tc>
        <w:tc>
          <w:tcPr>
            <w:tcW w:w="1085" w:type="dxa"/>
          </w:tcPr>
          <w:p w14:paraId="6940D81F" w14:textId="6D8710C4" w:rsidR="00D54302" w:rsidDel="00D402CE" w:rsidRDefault="00D54302">
            <w:pPr>
              <w:shd w:val="clear" w:color="auto" w:fill="FFFF00"/>
              <w:rPr>
                <w:del w:id="1653" w:author="Bambi C" w:date="2022-08-24T11:33:00Z"/>
                <w:moveFrom w:id="1654" w:author="Bambi C" w:date="2022-08-19T11:45:00Z"/>
              </w:rPr>
              <w:pPrChange w:id="1655" w:author="Bambi C" w:date="2022-08-18T19:19:00Z">
                <w:pPr/>
              </w:pPrChange>
            </w:pPr>
            <w:moveFrom w:id="1656" w:author="Bambi C" w:date="2022-08-19T11:45:00Z">
              <w:del w:id="1657" w:author="Bambi C" w:date="2022-08-24T11:33:00Z">
                <w:r w:rsidRPr="00CC452E" w:rsidDel="00D402CE">
                  <w:delText>yes</w:delText>
                </w:r>
                <w:bookmarkStart w:id="1658" w:name="_Toc112233404"/>
                <w:bookmarkStart w:id="1659" w:name="_Toc112243228"/>
                <w:bookmarkStart w:id="1660" w:name="_Toc112243483"/>
                <w:bookmarkStart w:id="1661" w:name="_Toc112264447"/>
                <w:bookmarkStart w:id="1662" w:name="_Toc112269729"/>
                <w:bookmarkEnd w:id="1658"/>
                <w:bookmarkEnd w:id="1659"/>
                <w:bookmarkEnd w:id="1660"/>
                <w:bookmarkEnd w:id="1661"/>
                <w:bookmarkEnd w:id="1662"/>
              </w:del>
            </w:moveFrom>
          </w:p>
        </w:tc>
        <w:tc>
          <w:tcPr>
            <w:tcW w:w="1165" w:type="dxa"/>
          </w:tcPr>
          <w:p w14:paraId="77B0014A" w14:textId="685147B8" w:rsidR="00D54302" w:rsidDel="00D402CE" w:rsidRDefault="00D54302">
            <w:pPr>
              <w:shd w:val="clear" w:color="auto" w:fill="FFFF00"/>
              <w:rPr>
                <w:del w:id="1663" w:author="Bambi C" w:date="2022-08-24T11:33:00Z"/>
                <w:moveFrom w:id="1664" w:author="Bambi C" w:date="2022-08-19T11:45:00Z"/>
              </w:rPr>
              <w:pPrChange w:id="1665" w:author="Bambi C" w:date="2022-08-18T19:19:00Z">
                <w:pPr/>
              </w:pPrChange>
            </w:pPr>
            <w:moveFrom w:id="1666" w:author="Bambi C" w:date="2022-08-19T11:45:00Z">
              <w:del w:id="1667" w:author="Bambi C" w:date="2022-08-24T11:33:00Z">
                <w:r w:rsidRPr="00CC452E" w:rsidDel="00D402CE">
                  <w:delText>pass</w:delText>
                </w:r>
                <w:bookmarkStart w:id="1668" w:name="_Toc112233405"/>
                <w:bookmarkStart w:id="1669" w:name="_Toc112243229"/>
                <w:bookmarkStart w:id="1670" w:name="_Toc112243484"/>
                <w:bookmarkStart w:id="1671" w:name="_Toc112264448"/>
                <w:bookmarkStart w:id="1672" w:name="_Toc112269730"/>
                <w:bookmarkEnd w:id="1668"/>
                <w:bookmarkEnd w:id="1669"/>
                <w:bookmarkEnd w:id="1670"/>
                <w:bookmarkEnd w:id="1671"/>
                <w:bookmarkEnd w:id="1672"/>
              </w:del>
            </w:moveFrom>
          </w:p>
        </w:tc>
        <w:bookmarkStart w:id="1673" w:name="_Toc112233406"/>
        <w:bookmarkStart w:id="1674" w:name="_Toc112243230"/>
        <w:bookmarkStart w:id="1675" w:name="_Toc112243485"/>
        <w:bookmarkStart w:id="1676" w:name="_Toc112264449"/>
        <w:bookmarkStart w:id="1677" w:name="_Toc112269731"/>
        <w:bookmarkEnd w:id="1673"/>
        <w:bookmarkEnd w:id="1674"/>
        <w:bookmarkEnd w:id="1675"/>
        <w:bookmarkEnd w:id="1676"/>
        <w:bookmarkEnd w:id="1677"/>
      </w:tr>
      <w:tr w:rsidR="004E49E7" w:rsidDel="00D402CE" w14:paraId="216F25DC" w14:textId="6C0E5EE0" w:rsidTr="00451F5C">
        <w:trPr>
          <w:del w:id="1678" w:author="Bambi C" w:date="2022-08-24T11:33:00Z"/>
        </w:trPr>
        <w:tc>
          <w:tcPr>
            <w:tcW w:w="1011" w:type="dxa"/>
          </w:tcPr>
          <w:p w14:paraId="2C3A0392" w14:textId="5BD7BDB6" w:rsidR="00D54302" w:rsidDel="00D402CE" w:rsidRDefault="00D54302">
            <w:pPr>
              <w:shd w:val="clear" w:color="auto" w:fill="FFFF00"/>
              <w:rPr>
                <w:del w:id="1679" w:author="Bambi C" w:date="2022-08-24T11:33:00Z"/>
                <w:moveFrom w:id="1680" w:author="Bambi C" w:date="2022-08-19T11:45:00Z"/>
              </w:rPr>
              <w:pPrChange w:id="1681" w:author="Bambi C" w:date="2022-08-18T19:19:00Z">
                <w:pPr/>
              </w:pPrChange>
            </w:pPr>
            <w:bookmarkStart w:id="1682" w:name="_Toc112233407"/>
            <w:bookmarkStart w:id="1683" w:name="_Toc112243231"/>
            <w:bookmarkStart w:id="1684" w:name="_Toc112243486"/>
            <w:bookmarkStart w:id="1685" w:name="_Toc112264450"/>
            <w:bookmarkStart w:id="1686" w:name="_Toc112269732"/>
            <w:bookmarkEnd w:id="1682"/>
            <w:bookmarkEnd w:id="1683"/>
            <w:bookmarkEnd w:id="1684"/>
            <w:bookmarkEnd w:id="1685"/>
            <w:bookmarkEnd w:id="1686"/>
          </w:p>
        </w:tc>
        <w:tc>
          <w:tcPr>
            <w:tcW w:w="2633" w:type="dxa"/>
          </w:tcPr>
          <w:p w14:paraId="48A7BA6D" w14:textId="7E95C50E" w:rsidR="00D54302" w:rsidDel="00D402CE" w:rsidRDefault="00D54302">
            <w:pPr>
              <w:shd w:val="clear" w:color="auto" w:fill="FFFF00"/>
              <w:rPr>
                <w:del w:id="1687" w:author="Bambi C" w:date="2022-08-24T11:33:00Z"/>
                <w:moveFrom w:id="1688" w:author="Bambi C" w:date="2022-08-19T11:45:00Z"/>
              </w:rPr>
              <w:pPrChange w:id="1689" w:author="Bambi C" w:date="2022-08-18T19:19:00Z">
                <w:pPr/>
              </w:pPrChange>
            </w:pPr>
            <w:bookmarkStart w:id="1690" w:name="_Toc112233408"/>
            <w:bookmarkStart w:id="1691" w:name="_Toc112243232"/>
            <w:bookmarkStart w:id="1692" w:name="_Toc112243487"/>
            <w:bookmarkStart w:id="1693" w:name="_Toc112264451"/>
            <w:bookmarkStart w:id="1694" w:name="_Toc112269733"/>
            <w:bookmarkEnd w:id="1690"/>
            <w:bookmarkEnd w:id="1691"/>
            <w:bookmarkEnd w:id="1692"/>
            <w:bookmarkEnd w:id="1693"/>
            <w:bookmarkEnd w:id="1694"/>
          </w:p>
        </w:tc>
        <w:tc>
          <w:tcPr>
            <w:tcW w:w="1368" w:type="dxa"/>
          </w:tcPr>
          <w:p w14:paraId="65A7BEE3" w14:textId="52B5B766" w:rsidR="00D54302" w:rsidDel="00D402CE" w:rsidRDefault="00D54302">
            <w:pPr>
              <w:shd w:val="clear" w:color="auto" w:fill="FFFF00"/>
              <w:rPr>
                <w:del w:id="1695" w:author="Bambi C" w:date="2022-08-24T11:33:00Z"/>
                <w:moveFrom w:id="1696" w:author="Bambi C" w:date="2022-08-19T11:45:00Z"/>
              </w:rPr>
              <w:pPrChange w:id="1697" w:author="Bambi C" w:date="2022-08-18T19:19:00Z">
                <w:pPr/>
              </w:pPrChange>
            </w:pPr>
            <w:bookmarkStart w:id="1698" w:name="_Toc112233409"/>
            <w:bookmarkStart w:id="1699" w:name="_Toc112243233"/>
            <w:bookmarkStart w:id="1700" w:name="_Toc112243488"/>
            <w:bookmarkStart w:id="1701" w:name="_Toc112264452"/>
            <w:bookmarkStart w:id="1702" w:name="_Toc112269734"/>
            <w:bookmarkEnd w:id="1698"/>
            <w:bookmarkEnd w:id="1699"/>
            <w:bookmarkEnd w:id="1700"/>
            <w:bookmarkEnd w:id="1701"/>
            <w:bookmarkEnd w:id="1702"/>
          </w:p>
        </w:tc>
        <w:tc>
          <w:tcPr>
            <w:tcW w:w="1271" w:type="dxa"/>
          </w:tcPr>
          <w:p w14:paraId="6F52FBC1" w14:textId="2049B413" w:rsidR="00D54302" w:rsidDel="00D402CE" w:rsidRDefault="00D54302">
            <w:pPr>
              <w:shd w:val="clear" w:color="auto" w:fill="FFFF00"/>
              <w:rPr>
                <w:del w:id="1703" w:author="Bambi C" w:date="2022-08-24T11:33:00Z"/>
                <w:moveFrom w:id="1704" w:author="Bambi C" w:date="2022-08-19T11:45:00Z"/>
              </w:rPr>
              <w:pPrChange w:id="1705" w:author="Bambi C" w:date="2022-08-18T19:19:00Z">
                <w:pPr/>
              </w:pPrChange>
            </w:pPr>
            <w:bookmarkStart w:id="1706" w:name="_Toc112233410"/>
            <w:bookmarkStart w:id="1707" w:name="_Toc112243234"/>
            <w:bookmarkStart w:id="1708" w:name="_Toc112243489"/>
            <w:bookmarkStart w:id="1709" w:name="_Toc112264453"/>
            <w:bookmarkStart w:id="1710" w:name="_Toc112269735"/>
            <w:bookmarkEnd w:id="1706"/>
            <w:bookmarkEnd w:id="1707"/>
            <w:bookmarkEnd w:id="1708"/>
            <w:bookmarkEnd w:id="1709"/>
            <w:bookmarkEnd w:id="1710"/>
          </w:p>
        </w:tc>
        <w:tc>
          <w:tcPr>
            <w:tcW w:w="1177" w:type="dxa"/>
          </w:tcPr>
          <w:p w14:paraId="5D910D87" w14:textId="468E0595" w:rsidR="00D54302" w:rsidDel="00D402CE" w:rsidRDefault="00D54302">
            <w:pPr>
              <w:shd w:val="clear" w:color="auto" w:fill="FFFF00"/>
              <w:rPr>
                <w:del w:id="1711" w:author="Bambi C" w:date="2022-08-24T11:33:00Z"/>
                <w:moveFrom w:id="1712" w:author="Bambi C" w:date="2022-08-19T11:45:00Z"/>
              </w:rPr>
              <w:pPrChange w:id="1713" w:author="Bambi C" w:date="2022-08-18T19:19:00Z">
                <w:pPr/>
              </w:pPrChange>
            </w:pPr>
            <w:bookmarkStart w:id="1714" w:name="_Toc112233411"/>
            <w:bookmarkStart w:id="1715" w:name="_Toc112243235"/>
            <w:bookmarkStart w:id="1716" w:name="_Toc112243490"/>
            <w:bookmarkStart w:id="1717" w:name="_Toc112264454"/>
            <w:bookmarkStart w:id="1718" w:name="_Toc112269736"/>
            <w:bookmarkEnd w:id="1714"/>
            <w:bookmarkEnd w:id="1715"/>
            <w:bookmarkEnd w:id="1716"/>
            <w:bookmarkEnd w:id="1717"/>
            <w:bookmarkEnd w:id="1718"/>
          </w:p>
        </w:tc>
        <w:tc>
          <w:tcPr>
            <w:tcW w:w="1085" w:type="dxa"/>
          </w:tcPr>
          <w:p w14:paraId="20C0DBF9" w14:textId="5179064F" w:rsidR="00D54302" w:rsidDel="00D402CE" w:rsidRDefault="00D54302">
            <w:pPr>
              <w:shd w:val="clear" w:color="auto" w:fill="FFFF00"/>
              <w:rPr>
                <w:del w:id="1719" w:author="Bambi C" w:date="2022-08-24T11:33:00Z"/>
                <w:moveFrom w:id="1720" w:author="Bambi C" w:date="2022-08-19T11:45:00Z"/>
              </w:rPr>
              <w:pPrChange w:id="1721" w:author="Bambi C" w:date="2022-08-18T19:19:00Z">
                <w:pPr/>
              </w:pPrChange>
            </w:pPr>
            <w:bookmarkStart w:id="1722" w:name="_Toc112233412"/>
            <w:bookmarkStart w:id="1723" w:name="_Toc112243236"/>
            <w:bookmarkStart w:id="1724" w:name="_Toc112243491"/>
            <w:bookmarkStart w:id="1725" w:name="_Toc112264455"/>
            <w:bookmarkStart w:id="1726" w:name="_Toc112269737"/>
            <w:bookmarkEnd w:id="1722"/>
            <w:bookmarkEnd w:id="1723"/>
            <w:bookmarkEnd w:id="1724"/>
            <w:bookmarkEnd w:id="1725"/>
            <w:bookmarkEnd w:id="1726"/>
          </w:p>
        </w:tc>
        <w:tc>
          <w:tcPr>
            <w:tcW w:w="1165" w:type="dxa"/>
          </w:tcPr>
          <w:p w14:paraId="21C39076" w14:textId="2AF3F518" w:rsidR="00D54302" w:rsidDel="00D402CE" w:rsidRDefault="00D54302">
            <w:pPr>
              <w:shd w:val="clear" w:color="auto" w:fill="FFFF00"/>
              <w:rPr>
                <w:del w:id="1727" w:author="Bambi C" w:date="2022-08-24T11:33:00Z"/>
                <w:moveFrom w:id="1728" w:author="Bambi C" w:date="2022-08-19T11:45:00Z"/>
              </w:rPr>
              <w:pPrChange w:id="1729" w:author="Bambi C" w:date="2022-08-18T19:19:00Z">
                <w:pPr/>
              </w:pPrChange>
            </w:pPr>
            <w:bookmarkStart w:id="1730" w:name="_Toc112233413"/>
            <w:bookmarkStart w:id="1731" w:name="_Toc112243237"/>
            <w:bookmarkStart w:id="1732" w:name="_Toc112243492"/>
            <w:bookmarkStart w:id="1733" w:name="_Toc112264456"/>
            <w:bookmarkStart w:id="1734" w:name="_Toc112269738"/>
            <w:bookmarkEnd w:id="1730"/>
            <w:bookmarkEnd w:id="1731"/>
            <w:bookmarkEnd w:id="1732"/>
            <w:bookmarkEnd w:id="1733"/>
            <w:bookmarkEnd w:id="1734"/>
          </w:p>
        </w:tc>
        <w:bookmarkStart w:id="1735" w:name="_Toc112233414"/>
        <w:bookmarkStart w:id="1736" w:name="_Toc112243238"/>
        <w:bookmarkStart w:id="1737" w:name="_Toc112243493"/>
        <w:bookmarkStart w:id="1738" w:name="_Toc112264457"/>
        <w:bookmarkStart w:id="1739" w:name="_Toc112269739"/>
        <w:bookmarkEnd w:id="1735"/>
        <w:bookmarkEnd w:id="1736"/>
        <w:bookmarkEnd w:id="1737"/>
        <w:bookmarkEnd w:id="1738"/>
        <w:bookmarkEnd w:id="1739"/>
      </w:tr>
      <w:tr w:rsidR="004E49E7" w:rsidDel="00D402CE" w14:paraId="41CC7016" w14:textId="25552827" w:rsidTr="00451F5C">
        <w:trPr>
          <w:del w:id="1740" w:author="Bambi C" w:date="2022-08-24T11:33:00Z"/>
        </w:trPr>
        <w:tc>
          <w:tcPr>
            <w:tcW w:w="1011" w:type="dxa"/>
          </w:tcPr>
          <w:p w14:paraId="501AB722" w14:textId="7744B17A" w:rsidR="00D54302" w:rsidDel="00D402CE" w:rsidRDefault="00D54302">
            <w:pPr>
              <w:shd w:val="clear" w:color="auto" w:fill="FFFF00"/>
              <w:rPr>
                <w:del w:id="1741" w:author="Bambi C" w:date="2022-08-24T11:33:00Z"/>
                <w:moveFrom w:id="1742" w:author="Bambi C" w:date="2022-08-19T11:45:00Z"/>
              </w:rPr>
              <w:pPrChange w:id="1743" w:author="Bambi C" w:date="2022-08-18T19:19:00Z">
                <w:pPr/>
              </w:pPrChange>
            </w:pPr>
            <w:moveFrom w:id="1744" w:author="Bambi C" w:date="2022-08-19T11:45:00Z">
              <w:del w:id="1745" w:author="Bambi C" w:date="2022-08-24T11:33:00Z">
                <w:r w:rsidRPr="00CC452E" w:rsidDel="00D402CE">
                  <w:delText>IO</w:delText>
                </w:r>
                <w:bookmarkStart w:id="1746" w:name="_Toc112233415"/>
                <w:bookmarkStart w:id="1747" w:name="_Toc112243239"/>
                <w:bookmarkStart w:id="1748" w:name="_Toc112243494"/>
                <w:bookmarkStart w:id="1749" w:name="_Toc112264458"/>
                <w:bookmarkStart w:id="1750" w:name="_Toc112269740"/>
                <w:bookmarkEnd w:id="1746"/>
                <w:bookmarkEnd w:id="1747"/>
                <w:bookmarkEnd w:id="1748"/>
                <w:bookmarkEnd w:id="1749"/>
                <w:bookmarkEnd w:id="1750"/>
              </w:del>
            </w:moveFrom>
          </w:p>
        </w:tc>
        <w:tc>
          <w:tcPr>
            <w:tcW w:w="2633" w:type="dxa"/>
          </w:tcPr>
          <w:p w14:paraId="2BF07B94" w14:textId="0126B155" w:rsidR="00D54302" w:rsidDel="00D402CE" w:rsidRDefault="00D54302">
            <w:pPr>
              <w:shd w:val="clear" w:color="auto" w:fill="FFFF00"/>
              <w:rPr>
                <w:del w:id="1751" w:author="Bambi C" w:date="2022-08-24T11:33:00Z"/>
                <w:moveFrom w:id="1752" w:author="Bambi C" w:date="2022-08-19T11:45:00Z"/>
              </w:rPr>
              <w:pPrChange w:id="1753" w:author="Bambi C" w:date="2022-08-18T19:19:00Z">
                <w:pPr/>
              </w:pPrChange>
            </w:pPr>
            <w:moveFrom w:id="1754" w:author="Bambi C" w:date="2022-08-19T11:45:00Z">
              <w:del w:id="1755" w:author="Bambi C" w:date="2022-08-24T11:33:00Z">
                <w:r w:rsidRPr="00CC452E" w:rsidDel="00D402CE">
                  <w:delText>output_menu_tasks</w:delText>
                </w:r>
                <w:bookmarkStart w:id="1756" w:name="_Toc112233416"/>
                <w:bookmarkStart w:id="1757" w:name="_Toc112243240"/>
                <w:bookmarkStart w:id="1758" w:name="_Toc112243495"/>
                <w:bookmarkStart w:id="1759" w:name="_Toc112264459"/>
                <w:bookmarkStart w:id="1760" w:name="_Toc112269741"/>
                <w:bookmarkEnd w:id="1756"/>
                <w:bookmarkEnd w:id="1757"/>
                <w:bookmarkEnd w:id="1758"/>
                <w:bookmarkEnd w:id="1759"/>
                <w:bookmarkEnd w:id="1760"/>
              </w:del>
            </w:moveFrom>
          </w:p>
        </w:tc>
        <w:tc>
          <w:tcPr>
            <w:tcW w:w="1368" w:type="dxa"/>
          </w:tcPr>
          <w:p w14:paraId="43C1A9A4" w14:textId="40E0BF6A" w:rsidR="00D54302" w:rsidDel="00D402CE" w:rsidRDefault="00D54302">
            <w:pPr>
              <w:shd w:val="clear" w:color="auto" w:fill="FFFF00"/>
              <w:rPr>
                <w:del w:id="1761" w:author="Bambi C" w:date="2022-08-24T11:33:00Z"/>
                <w:moveFrom w:id="1762" w:author="Bambi C" w:date="2022-08-19T11:45:00Z"/>
              </w:rPr>
              <w:pPrChange w:id="1763" w:author="Bambi C" w:date="2022-08-18T19:19:00Z">
                <w:pPr/>
              </w:pPrChange>
            </w:pPr>
            <w:moveFrom w:id="1764" w:author="Bambi C" w:date="2022-08-19T11:45:00Z">
              <w:del w:id="1765" w:author="Bambi C" w:date="2022-08-24T11:33:00Z">
                <w:r w:rsidRPr="00CC452E" w:rsidDel="00D402CE">
                  <w:delText>menu.py</w:delText>
                </w:r>
                <w:bookmarkStart w:id="1766" w:name="_Toc112233417"/>
                <w:bookmarkStart w:id="1767" w:name="_Toc112243241"/>
                <w:bookmarkStart w:id="1768" w:name="_Toc112243496"/>
                <w:bookmarkStart w:id="1769" w:name="_Toc112264460"/>
                <w:bookmarkStart w:id="1770" w:name="_Toc112269742"/>
                <w:bookmarkEnd w:id="1766"/>
                <w:bookmarkEnd w:id="1767"/>
                <w:bookmarkEnd w:id="1768"/>
                <w:bookmarkEnd w:id="1769"/>
                <w:bookmarkEnd w:id="1770"/>
              </w:del>
            </w:moveFrom>
          </w:p>
        </w:tc>
        <w:tc>
          <w:tcPr>
            <w:tcW w:w="1271" w:type="dxa"/>
          </w:tcPr>
          <w:p w14:paraId="7795E05A" w14:textId="1519BFF5" w:rsidR="00D54302" w:rsidDel="00D402CE" w:rsidRDefault="00D54302">
            <w:pPr>
              <w:shd w:val="clear" w:color="auto" w:fill="FFFF00"/>
              <w:rPr>
                <w:del w:id="1771" w:author="Bambi C" w:date="2022-08-24T11:33:00Z"/>
                <w:moveFrom w:id="1772" w:author="Bambi C" w:date="2022-08-19T11:45:00Z"/>
              </w:rPr>
              <w:pPrChange w:id="1773" w:author="Bambi C" w:date="2022-08-18T19:19:00Z">
                <w:pPr/>
              </w:pPrChange>
            </w:pPr>
            <w:moveFrom w:id="1774" w:author="Bambi C" w:date="2022-08-19T11:45:00Z">
              <w:del w:id="1775" w:author="Bambi C" w:date="2022-08-24T11:33:00Z">
                <w:r w:rsidRPr="00CC452E" w:rsidDel="00D402CE">
                  <w:delText>menu loop</w:delText>
                </w:r>
                <w:bookmarkStart w:id="1776" w:name="_Toc112233418"/>
                <w:bookmarkStart w:id="1777" w:name="_Toc112243242"/>
                <w:bookmarkStart w:id="1778" w:name="_Toc112243497"/>
                <w:bookmarkStart w:id="1779" w:name="_Toc112264461"/>
                <w:bookmarkStart w:id="1780" w:name="_Toc112269743"/>
                <w:bookmarkEnd w:id="1776"/>
                <w:bookmarkEnd w:id="1777"/>
                <w:bookmarkEnd w:id="1778"/>
                <w:bookmarkEnd w:id="1779"/>
                <w:bookmarkEnd w:id="1780"/>
              </w:del>
            </w:moveFrom>
          </w:p>
        </w:tc>
        <w:tc>
          <w:tcPr>
            <w:tcW w:w="1177" w:type="dxa"/>
          </w:tcPr>
          <w:p w14:paraId="4BCCCC7D" w14:textId="68479F7D" w:rsidR="00D54302" w:rsidDel="00D402CE" w:rsidRDefault="00D54302">
            <w:pPr>
              <w:shd w:val="clear" w:color="auto" w:fill="FFFF00"/>
              <w:rPr>
                <w:del w:id="1781" w:author="Bambi C" w:date="2022-08-24T11:33:00Z"/>
                <w:moveFrom w:id="1782" w:author="Bambi C" w:date="2022-08-19T11:45:00Z"/>
              </w:rPr>
              <w:pPrChange w:id="1783" w:author="Bambi C" w:date="2022-08-18T19:19:00Z">
                <w:pPr/>
              </w:pPrChange>
            </w:pPr>
            <w:moveFrom w:id="1784" w:author="Bambi C" w:date="2022-08-19T11:45:00Z">
              <w:del w:id="1785" w:author="Bambi C" w:date="2022-08-24T11:33:00Z">
                <w:r w:rsidRPr="00CC452E" w:rsidDel="00D402CE">
                  <w:delText>pass</w:delText>
                </w:r>
                <w:bookmarkStart w:id="1786" w:name="_Toc112233419"/>
                <w:bookmarkStart w:id="1787" w:name="_Toc112243243"/>
                <w:bookmarkStart w:id="1788" w:name="_Toc112243498"/>
                <w:bookmarkStart w:id="1789" w:name="_Toc112264462"/>
                <w:bookmarkStart w:id="1790" w:name="_Toc112269744"/>
                <w:bookmarkEnd w:id="1786"/>
                <w:bookmarkEnd w:id="1787"/>
                <w:bookmarkEnd w:id="1788"/>
                <w:bookmarkEnd w:id="1789"/>
                <w:bookmarkEnd w:id="1790"/>
              </w:del>
            </w:moveFrom>
          </w:p>
        </w:tc>
        <w:tc>
          <w:tcPr>
            <w:tcW w:w="1085" w:type="dxa"/>
          </w:tcPr>
          <w:p w14:paraId="0ACDB18D" w14:textId="0A31FF8F" w:rsidR="00D54302" w:rsidDel="00D402CE" w:rsidRDefault="00D54302">
            <w:pPr>
              <w:shd w:val="clear" w:color="auto" w:fill="FFFF00"/>
              <w:rPr>
                <w:del w:id="1791" w:author="Bambi C" w:date="2022-08-24T11:33:00Z"/>
                <w:moveFrom w:id="1792" w:author="Bambi C" w:date="2022-08-19T11:45:00Z"/>
              </w:rPr>
              <w:pPrChange w:id="1793" w:author="Bambi C" w:date="2022-08-18T19:19:00Z">
                <w:pPr/>
              </w:pPrChange>
            </w:pPr>
            <w:moveFrom w:id="1794" w:author="Bambi C" w:date="2022-08-19T11:45:00Z">
              <w:del w:id="1795" w:author="Bambi C" w:date="2022-08-24T11:33:00Z">
                <w:r w:rsidRPr="00CC452E" w:rsidDel="00D402CE">
                  <w:delText>yes</w:delText>
                </w:r>
                <w:bookmarkStart w:id="1796" w:name="_Toc112233420"/>
                <w:bookmarkStart w:id="1797" w:name="_Toc112243244"/>
                <w:bookmarkStart w:id="1798" w:name="_Toc112243499"/>
                <w:bookmarkStart w:id="1799" w:name="_Toc112264463"/>
                <w:bookmarkStart w:id="1800" w:name="_Toc112269745"/>
                <w:bookmarkEnd w:id="1796"/>
                <w:bookmarkEnd w:id="1797"/>
                <w:bookmarkEnd w:id="1798"/>
                <w:bookmarkEnd w:id="1799"/>
                <w:bookmarkEnd w:id="1800"/>
              </w:del>
            </w:moveFrom>
          </w:p>
        </w:tc>
        <w:tc>
          <w:tcPr>
            <w:tcW w:w="1165" w:type="dxa"/>
          </w:tcPr>
          <w:p w14:paraId="10213568" w14:textId="347FC92A" w:rsidR="00D54302" w:rsidDel="00D402CE" w:rsidRDefault="00D54302">
            <w:pPr>
              <w:shd w:val="clear" w:color="auto" w:fill="FFFF00"/>
              <w:rPr>
                <w:del w:id="1801" w:author="Bambi C" w:date="2022-08-24T11:33:00Z"/>
                <w:moveFrom w:id="1802" w:author="Bambi C" w:date="2022-08-19T11:45:00Z"/>
              </w:rPr>
              <w:pPrChange w:id="1803" w:author="Bambi C" w:date="2022-08-18T19:19:00Z">
                <w:pPr/>
              </w:pPrChange>
            </w:pPr>
            <w:moveFrom w:id="1804" w:author="Bambi C" w:date="2022-08-19T11:45:00Z">
              <w:del w:id="1805" w:author="Bambi C" w:date="2022-08-24T11:33:00Z">
                <w:r w:rsidRPr="00CC452E" w:rsidDel="00D402CE">
                  <w:delText>pass</w:delText>
                </w:r>
                <w:bookmarkStart w:id="1806" w:name="_Toc112233421"/>
                <w:bookmarkStart w:id="1807" w:name="_Toc112243245"/>
                <w:bookmarkStart w:id="1808" w:name="_Toc112243500"/>
                <w:bookmarkStart w:id="1809" w:name="_Toc112264464"/>
                <w:bookmarkStart w:id="1810" w:name="_Toc112269746"/>
                <w:bookmarkEnd w:id="1806"/>
                <w:bookmarkEnd w:id="1807"/>
                <w:bookmarkEnd w:id="1808"/>
                <w:bookmarkEnd w:id="1809"/>
                <w:bookmarkEnd w:id="1810"/>
              </w:del>
            </w:moveFrom>
          </w:p>
        </w:tc>
        <w:bookmarkStart w:id="1811" w:name="_Toc112233422"/>
        <w:bookmarkStart w:id="1812" w:name="_Toc112243246"/>
        <w:bookmarkStart w:id="1813" w:name="_Toc112243501"/>
        <w:bookmarkStart w:id="1814" w:name="_Toc112264465"/>
        <w:bookmarkStart w:id="1815" w:name="_Toc112269747"/>
        <w:bookmarkEnd w:id="1811"/>
        <w:bookmarkEnd w:id="1812"/>
        <w:bookmarkEnd w:id="1813"/>
        <w:bookmarkEnd w:id="1814"/>
        <w:bookmarkEnd w:id="1815"/>
      </w:tr>
      <w:tr w:rsidR="004E49E7" w:rsidDel="00D402CE" w14:paraId="3AB97376" w14:textId="4D268FED" w:rsidTr="00451F5C">
        <w:trPr>
          <w:del w:id="1816" w:author="Bambi C" w:date="2022-08-24T11:33:00Z"/>
        </w:trPr>
        <w:tc>
          <w:tcPr>
            <w:tcW w:w="1011" w:type="dxa"/>
          </w:tcPr>
          <w:p w14:paraId="639CF2A9" w14:textId="38474E59" w:rsidR="00D54302" w:rsidDel="00D402CE" w:rsidRDefault="00D54302">
            <w:pPr>
              <w:shd w:val="clear" w:color="auto" w:fill="FFFF00"/>
              <w:rPr>
                <w:del w:id="1817" w:author="Bambi C" w:date="2022-08-24T11:33:00Z"/>
                <w:moveFrom w:id="1818" w:author="Bambi C" w:date="2022-08-19T11:45:00Z"/>
              </w:rPr>
              <w:pPrChange w:id="1819" w:author="Bambi C" w:date="2022-08-18T19:19:00Z">
                <w:pPr/>
              </w:pPrChange>
            </w:pPr>
            <w:moveFrom w:id="1820" w:author="Bambi C" w:date="2022-08-19T11:45:00Z">
              <w:del w:id="1821" w:author="Bambi C" w:date="2022-08-24T11:33:00Z">
                <w:r w:rsidRPr="00CC452E" w:rsidDel="00D402CE">
                  <w:delText>IO</w:delText>
                </w:r>
                <w:bookmarkStart w:id="1822" w:name="_Toc112233423"/>
                <w:bookmarkStart w:id="1823" w:name="_Toc112243247"/>
                <w:bookmarkStart w:id="1824" w:name="_Toc112243502"/>
                <w:bookmarkStart w:id="1825" w:name="_Toc112264466"/>
                <w:bookmarkStart w:id="1826" w:name="_Toc112269748"/>
                <w:bookmarkEnd w:id="1822"/>
                <w:bookmarkEnd w:id="1823"/>
                <w:bookmarkEnd w:id="1824"/>
                <w:bookmarkEnd w:id="1825"/>
                <w:bookmarkEnd w:id="1826"/>
              </w:del>
            </w:moveFrom>
          </w:p>
        </w:tc>
        <w:tc>
          <w:tcPr>
            <w:tcW w:w="2633" w:type="dxa"/>
          </w:tcPr>
          <w:p w14:paraId="1716216D" w14:textId="5A15DC83" w:rsidR="00D54302" w:rsidDel="00D402CE" w:rsidRDefault="00D54302">
            <w:pPr>
              <w:shd w:val="clear" w:color="auto" w:fill="FFFF00"/>
              <w:rPr>
                <w:del w:id="1827" w:author="Bambi C" w:date="2022-08-24T11:33:00Z"/>
                <w:moveFrom w:id="1828" w:author="Bambi C" w:date="2022-08-19T11:45:00Z"/>
              </w:rPr>
              <w:pPrChange w:id="1829" w:author="Bambi C" w:date="2022-08-18T19:19:00Z">
                <w:pPr/>
              </w:pPrChange>
            </w:pPr>
            <w:moveFrom w:id="1830" w:author="Bambi C" w:date="2022-08-19T11:45:00Z">
              <w:del w:id="1831" w:author="Bambi C" w:date="2022-08-24T11:33:00Z">
                <w:r w:rsidRPr="00CC452E" w:rsidDel="00D402CE">
                  <w:delText>input_menu_choice</w:delText>
                </w:r>
                <w:bookmarkStart w:id="1832" w:name="_Toc112233424"/>
                <w:bookmarkStart w:id="1833" w:name="_Toc112243248"/>
                <w:bookmarkStart w:id="1834" w:name="_Toc112243503"/>
                <w:bookmarkStart w:id="1835" w:name="_Toc112264467"/>
                <w:bookmarkStart w:id="1836" w:name="_Toc112269749"/>
                <w:bookmarkEnd w:id="1832"/>
                <w:bookmarkEnd w:id="1833"/>
                <w:bookmarkEnd w:id="1834"/>
                <w:bookmarkEnd w:id="1835"/>
                <w:bookmarkEnd w:id="1836"/>
              </w:del>
            </w:moveFrom>
          </w:p>
        </w:tc>
        <w:tc>
          <w:tcPr>
            <w:tcW w:w="1368" w:type="dxa"/>
          </w:tcPr>
          <w:p w14:paraId="470D18E1" w14:textId="4E39F0AC" w:rsidR="00D54302" w:rsidDel="00D402CE" w:rsidRDefault="00D54302">
            <w:pPr>
              <w:shd w:val="clear" w:color="auto" w:fill="FFFF00"/>
              <w:rPr>
                <w:del w:id="1837" w:author="Bambi C" w:date="2022-08-24T11:33:00Z"/>
                <w:moveFrom w:id="1838" w:author="Bambi C" w:date="2022-08-19T11:45:00Z"/>
              </w:rPr>
              <w:pPrChange w:id="1839" w:author="Bambi C" w:date="2022-08-18T19:19:00Z">
                <w:pPr/>
              </w:pPrChange>
            </w:pPr>
            <w:moveFrom w:id="1840" w:author="Bambi C" w:date="2022-08-19T11:45:00Z">
              <w:del w:id="1841" w:author="Bambi C" w:date="2022-08-24T11:33:00Z">
                <w:r w:rsidRPr="00CC452E" w:rsidDel="00D402CE">
                  <w:delText>menu.py</w:delText>
                </w:r>
                <w:bookmarkStart w:id="1842" w:name="_Toc112233425"/>
                <w:bookmarkStart w:id="1843" w:name="_Toc112243249"/>
                <w:bookmarkStart w:id="1844" w:name="_Toc112243504"/>
                <w:bookmarkStart w:id="1845" w:name="_Toc112264468"/>
                <w:bookmarkStart w:id="1846" w:name="_Toc112269750"/>
                <w:bookmarkEnd w:id="1842"/>
                <w:bookmarkEnd w:id="1843"/>
                <w:bookmarkEnd w:id="1844"/>
                <w:bookmarkEnd w:id="1845"/>
                <w:bookmarkEnd w:id="1846"/>
              </w:del>
            </w:moveFrom>
          </w:p>
        </w:tc>
        <w:tc>
          <w:tcPr>
            <w:tcW w:w="1271" w:type="dxa"/>
          </w:tcPr>
          <w:p w14:paraId="5C80581D" w14:textId="7460FF67" w:rsidR="00D54302" w:rsidDel="00D402CE" w:rsidRDefault="00D54302">
            <w:pPr>
              <w:shd w:val="clear" w:color="auto" w:fill="FFFF00"/>
              <w:rPr>
                <w:del w:id="1847" w:author="Bambi C" w:date="2022-08-24T11:33:00Z"/>
                <w:moveFrom w:id="1848" w:author="Bambi C" w:date="2022-08-19T11:45:00Z"/>
              </w:rPr>
              <w:pPrChange w:id="1849" w:author="Bambi C" w:date="2022-08-18T19:19:00Z">
                <w:pPr/>
              </w:pPrChange>
            </w:pPr>
            <w:moveFrom w:id="1850" w:author="Bambi C" w:date="2022-08-19T11:45:00Z">
              <w:del w:id="1851" w:author="Bambi C" w:date="2022-08-24T11:33:00Z">
                <w:r w:rsidRPr="00CC452E" w:rsidDel="00D402CE">
                  <w:delText>menu loop</w:delText>
                </w:r>
                <w:bookmarkStart w:id="1852" w:name="_Toc112233426"/>
                <w:bookmarkStart w:id="1853" w:name="_Toc112243250"/>
                <w:bookmarkStart w:id="1854" w:name="_Toc112243505"/>
                <w:bookmarkStart w:id="1855" w:name="_Toc112264469"/>
                <w:bookmarkStart w:id="1856" w:name="_Toc112269751"/>
                <w:bookmarkEnd w:id="1852"/>
                <w:bookmarkEnd w:id="1853"/>
                <w:bookmarkEnd w:id="1854"/>
                <w:bookmarkEnd w:id="1855"/>
                <w:bookmarkEnd w:id="1856"/>
              </w:del>
            </w:moveFrom>
          </w:p>
        </w:tc>
        <w:tc>
          <w:tcPr>
            <w:tcW w:w="1177" w:type="dxa"/>
          </w:tcPr>
          <w:p w14:paraId="42C12B59" w14:textId="66283FEE" w:rsidR="00D54302" w:rsidDel="00D402CE" w:rsidRDefault="00D54302">
            <w:pPr>
              <w:shd w:val="clear" w:color="auto" w:fill="FFFF00"/>
              <w:rPr>
                <w:del w:id="1857" w:author="Bambi C" w:date="2022-08-24T11:33:00Z"/>
                <w:moveFrom w:id="1858" w:author="Bambi C" w:date="2022-08-19T11:45:00Z"/>
              </w:rPr>
              <w:pPrChange w:id="1859" w:author="Bambi C" w:date="2022-08-18T19:19:00Z">
                <w:pPr/>
              </w:pPrChange>
            </w:pPr>
            <w:moveFrom w:id="1860" w:author="Bambi C" w:date="2022-08-19T11:45:00Z">
              <w:del w:id="1861" w:author="Bambi C" w:date="2022-08-24T11:33:00Z">
                <w:r w:rsidRPr="00CC452E" w:rsidDel="00D402CE">
                  <w:delText>pass</w:delText>
                </w:r>
                <w:bookmarkStart w:id="1862" w:name="_Toc112233427"/>
                <w:bookmarkStart w:id="1863" w:name="_Toc112243251"/>
                <w:bookmarkStart w:id="1864" w:name="_Toc112243506"/>
                <w:bookmarkStart w:id="1865" w:name="_Toc112264470"/>
                <w:bookmarkStart w:id="1866" w:name="_Toc112269752"/>
                <w:bookmarkEnd w:id="1862"/>
                <w:bookmarkEnd w:id="1863"/>
                <w:bookmarkEnd w:id="1864"/>
                <w:bookmarkEnd w:id="1865"/>
                <w:bookmarkEnd w:id="1866"/>
              </w:del>
            </w:moveFrom>
          </w:p>
        </w:tc>
        <w:tc>
          <w:tcPr>
            <w:tcW w:w="1085" w:type="dxa"/>
          </w:tcPr>
          <w:p w14:paraId="07A8D4DF" w14:textId="1DFC54AC" w:rsidR="00D54302" w:rsidDel="00D402CE" w:rsidRDefault="00D54302">
            <w:pPr>
              <w:shd w:val="clear" w:color="auto" w:fill="FFFF00"/>
              <w:rPr>
                <w:del w:id="1867" w:author="Bambi C" w:date="2022-08-24T11:33:00Z"/>
                <w:moveFrom w:id="1868" w:author="Bambi C" w:date="2022-08-19T11:45:00Z"/>
              </w:rPr>
              <w:pPrChange w:id="1869" w:author="Bambi C" w:date="2022-08-18T19:19:00Z">
                <w:pPr/>
              </w:pPrChange>
            </w:pPr>
            <w:moveFrom w:id="1870" w:author="Bambi C" w:date="2022-08-19T11:45:00Z">
              <w:del w:id="1871" w:author="Bambi C" w:date="2022-08-24T11:33:00Z">
                <w:r w:rsidRPr="00CC452E" w:rsidDel="00D402CE">
                  <w:delText>yes</w:delText>
                </w:r>
                <w:bookmarkStart w:id="1872" w:name="_Toc112233428"/>
                <w:bookmarkStart w:id="1873" w:name="_Toc112243252"/>
                <w:bookmarkStart w:id="1874" w:name="_Toc112243507"/>
                <w:bookmarkStart w:id="1875" w:name="_Toc112264471"/>
                <w:bookmarkStart w:id="1876" w:name="_Toc112269753"/>
                <w:bookmarkEnd w:id="1872"/>
                <w:bookmarkEnd w:id="1873"/>
                <w:bookmarkEnd w:id="1874"/>
                <w:bookmarkEnd w:id="1875"/>
                <w:bookmarkEnd w:id="1876"/>
              </w:del>
            </w:moveFrom>
          </w:p>
        </w:tc>
        <w:tc>
          <w:tcPr>
            <w:tcW w:w="1165" w:type="dxa"/>
          </w:tcPr>
          <w:p w14:paraId="72FB12D3" w14:textId="2F96F44A" w:rsidR="00D54302" w:rsidDel="00D402CE" w:rsidRDefault="00D54302">
            <w:pPr>
              <w:shd w:val="clear" w:color="auto" w:fill="FFFF00"/>
              <w:rPr>
                <w:del w:id="1877" w:author="Bambi C" w:date="2022-08-24T11:33:00Z"/>
                <w:moveFrom w:id="1878" w:author="Bambi C" w:date="2022-08-19T11:45:00Z"/>
              </w:rPr>
              <w:pPrChange w:id="1879" w:author="Bambi C" w:date="2022-08-18T19:19:00Z">
                <w:pPr/>
              </w:pPrChange>
            </w:pPr>
            <w:moveFrom w:id="1880" w:author="Bambi C" w:date="2022-08-19T11:45:00Z">
              <w:del w:id="1881" w:author="Bambi C" w:date="2022-08-24T11:33:00Z">
                <w:r w:rsidRPr="00CC452E" w:rsidDel="00D402CE">
                  <w:delText>pass</w:delText>
                </w:r>
                <w:bookmarkStart w:id="1882" w:name="_Toc112233429"/>
                <w:bookmarkStart w:id="1883" w:name="_Toc112243253"/>
                <w:bookmarkStart w:id="1884" w:name="_Toc112243508"/>
                <w:bookmarkStart w:id="1885" w:name="_Toc112264472"/>
                <w:bookmarkStart w:id="1886" w:name="_Toc112269754"/>
                <w:bookmarkEnd w:id="1882"/>
                <w:bookmarkEnd w:id="1883"/>
                <w:bookmarkEnd w:id="1884"/>
                <w:bookmarkEnd w:id="1885"/>
                <w:bookmarkEnd w:id="1886"/>
              </w:del>
            </w:moveFrom>
          </w:p>
        </w:tc>
        <w:bookmarkStart w:id="1887" w:name="_Toc112233430"/>
        <w:bookmarkStart w:id="1888" w:name="_Toc112243254"/>
        <w:bookmarkStart w:id="1889" w:name="_Toc112243509"/>
        <w:bookmarkStart w:id="1890" w:name="_Toc112264473"/>
        <w:bookmarkStart w:id="1891" w:name="_Toc112269755"/>
        <w:bookmarkEnd w:id="1887"/>
        <w:bookmarkEnd w:id="1888"/>
        <w:bookmarkEnd w:id="1889"/>
        <w:bookmarkEnd w:id="1890"/>
        <w:bookmarkEnd w:id="1891"/>
      </w:tr>
      <w:tr w:rsidR="004E49E7" w:rsidDel="00D402CE" w14:paraId="1C5A45C6" w14:textId="04E1F1B7" w:rsidTr="00451F5C">
        <w:trPr>
          <w:del w:id="1892" w:author="Bambi C" w:date="2022-08-24T11:33:00Z"/>
        </w:trPr>
        <w:tc>
          <w:tcPr>
            <w:tcW w:w="1011" w:type="dxa"/>
          </w:tcPr>
          <w:p w14:paraId="2A3F76F2" w14:textId="5B6C5728" w:rsidR="00D54302" w:rsidDel="00D402CE" w:rsidRDefault="00D54302">
            <w:pPr>
              <w:shd w:val="clear" w:color="auto" w:fill="FFFF00"/>
              <w:rPr>
                <w:del w:id="1893" w:author="Bambi C" w:date="2022-08-24T11:33:00Z"/>
                <w:moveFrom w:id="1894" w:author="Bambi C" w:date="2022-08-19T11:45:00Z"/>
              </w:rPr>
              <w:pPrChange w:id="1895" w:author="Bambi C" w:date="2022-08-18T19:19:00Z">
                <w:pPr/>
              </w:pPrChange>
            </w:pPr>
            <w:bookmarkStart w:id="1896" w:name="_Toc112233431"/>
            <w:bookmarkStart w:id="1897" w:name="_Toc112243255"/>
            <w:bookmarkStart w:id="1898" w:name="_Toc112243510"/>
            <w:bookmarkStart w:id="1899" w:name="_Toc112264474"/>
            <w:bookmarkStart w:id="1900" w:name="_Toc112269756"/>
            <w:bookmarkEnd w:id="1896"/>
            <w:bookmarkEnd w:id="1897"/>
            <w:bookmarkEnd w:id="1898"/>
            <w:bookmarkEnd w:id="1899"/>
            <w:bookmarkEnd w:id="1900"/>
          </w:p>
        </w:tc>
        <w:tc>
          <w:tcPr>
            <w:tcW w:w="2633" w:type="dxa"/>
          </w:tcPr>
          <w:p w14:paraId="5FC2F588" w14:textId="66586E20" w:rsidR="00D54302" w:rsidDel="00D402CE" w:rsidRDefault="00D54302">
            <w:pPr>
              <w:shd w:val="clear" w:color="auto" w:fill="FFFF00"/>
              <w:rPr>
                <w:del w:id="1901" w:author="Bambi C" w:date="2022-08-24T11:33:00Z"/>
                <w:moveFrom w:id="1902" w:author="Bambi C" w:date="2022-08-19T11:45:00Z"/>
              </w:rPr>
              <w:pPrChange w:id="1903" w:author="Bambi C" w:date="2022-08-18T19:19:00Z">
                <w:pPr/>
              </w:pPrChange>
            </w:pPr>
            <w:bookmarkStart w:id="1904" w:name="_Toc112233432"/>
            <w:bookmarkStart w:id="1905" w:name="_Toc112243256"/>
            <w:bookmarkStart w:id="1906" w:name="_Toc112243511"/>
            <w:bookmarkStart w:id="1907" w:name="_Toc112264475"/>
            <w:bookmarkStart w:id="1908" w:name="_Toc112269757"/>
            <w:bookmarkEnd w:id="1904"/>
            <w:bookmarkEnd w:id="1905"/>
            <w:bookmarkEnd w:id="1906"/>
            <w:bookmarkEnd w:id="1907"/>
            <w:bookmarkEnd w:id="1908"/>
          </w:p>
        </w:tc>
        <w:tc>
          <w:tcPr>
            <w:tcW w:w="1368" w:type="dxa"/>
          </w:tcPr>
          <w:p w14:paraId="55525785" w14:textId="69859E3C" w:rsidR="00D54302" w:rsidDel="00D402CE" w:rsidRDefault="00D54302">
            <w:pPr>
              <w:shd w:val="clear" w:color="auto" w:fill="FFFF00"/>
              <w:rPr>
                <w:del w:id="1909" w:author="Bambi C" w:date="2022-08-24T11:33:00Z"/>
                <w:moveFrom w:id="1910" w:author="Bambi C" w:date="2022-08-19T11:45:00Z"/>
              </w:rPr>
              <w:pPrChange w:id="1911" w:author="Bambi C" w:date="2022-08-18T19:19:00Z">
                <w:pPr/>
              </w:pPrChange>
            </w:pPr>
            <w:bookmarkStart w:id="1912" w:name="_Toc112233433"/>
            <w:bookmarkStart w:id="1913" w:name="_Toc112243257"/>
            <w:bookmarkStart w:id="1914" w:name="_Toc112243512"/>
            <w:bookmarkStart w:id="1915" w:name="_Toc112264476"/>
            <w:bookmarkStart w:id="1916" w:name="_Toc112269758"/>
            <w:bookmarkEnd w:id="1912"/>
            <w:bookmarkEnd w:id="1913"/>
            <w:bookmarkEnd w:id="1914"/>
            <w:bookmarkEnd w:id="1915"/>
            <w:bookmarkEnd w:id="1916"/>
          </w:p>
        </w:tc>
        <w:tc>
          <w:tcPr>
            <w:tcW w:w="1271" w:type="dxa"/>
          </w:tcPr>
          <w:p w14:paraId="52F45F7C" w14:textId="4614511E" w:rsidR="00D54302" w:rsidDel="00D402CE" w:rsidRDefault="00D54302">
            <w:pPr>
              <w:shd w:val="clear" w:color="auto" w:fill="FFFF00"/>
              <w:rPr>
                <w:del w:id="1917" w:author="Bambi C" w:date="2022-08-24T11:33:00Z"/>
                <w:moveFrom w:id="1918" w:author="Bambi C" w:date="2022-08-19T11:45:00Z"/>
              </w:rPr>
              <w:pPrChange w:id="1919" w:author="Bambi C" w:date="2022-08-18T19:19:00Z">
                <w:pPr/>
              </w:pPrChange>
            </w:pPr>
            <w:bookmarkStart w:id="1920" w:name="_Toc112233434"/>
            <w:bookmarkStart w:id="1921" w:name="_Toc112243258"/>
            <w:bookmarkStart w:id="1922" w:name="_Toc112243513"/>
            <w:bookmarkStart w:id="1923" w:name="_Toc112264477"/>
            <w:bookmarkStart w:id="1924" w:name="_Toc112269759"/>
            <w:bookmarkEnd w:id="1920"/>
            <w:bookmarkEnd w:id="1921"/>
            <w:bookmarkEnd w:id="1922"/>
            <w:bookmarkEnd w:id="1923"/>
            <w:bookmarkEnd w:id="1924"/>
          </w:p>
        </w:tc>
        <w:tc>
          <w:tcPr>
            <w:tcW w:w="1177" w:type="dxa"/>
          </w:tcPr>
          <w:p w14:paraId="03FFED8B" w14:textId="1478C644" w:rsidR="00D54302" w:rsidDel="00D402CE" w:rsidRDefault="00D54302">
            <w:pPr>
              <w:shd w:val="clear" w:color="auto" w:fill="FFFF00"/>
              <w:rPr>
                <w:del w:id="1925" w:author="Bambi C" w:date="2022-08-24T11:33:00Z"/>
                <w:moveFrom w:id="1926" w:author="Bambi C" w:date="2022-08-19T11:45:00Z"/>
              </w:rPr>
              <w:pPrChange w:id="1927" w:author="Bambi C" w:date="2022-08-18T19:19:00Z">
                <w:pPr/>
              </w:pPrChange>
            </w:pPr>
            <w:bookmarkStart w:id="1928" w:name="_Toc112233435"/>
            <w:bookmarkStart w:id="1929" w:name="_Toc112243259"/>
            <w:bookmarkStart w:id="1930" w:name="_Toc112243514"/>
            <w:bookmarkStart w:id="1931" w:name="_Toc112264478"/>
            <w:bookmarkStart w:id="1932" w:name="_Toc112269760"/>
            <w:bookmarkEnd w:id="1928"/>
            <w:bookmarkEnd w:id="1929"/>
            <w:bookmarkEnd w:id="1930"/>
            <w:bookmarkEnd w:id="1931"/>
            <w:bookmarkEnd w:id="1932"/>
          </w:p>
        </w:tc>
        <w:tc>
          <w:tcPr>
            <w:tcW w:w="1085" w:type="dxa"/>
          </w:tcPr>
          <w:p w14:paraId="0C48AAA4" w14:textId="785AD46C" w:rsidR="00D54302" w:rsidDel="00D402CE" w:rsidRDefault="00D54302">
            <w:pPr>
              <w:shd w:val="clear" w:color="auto" w:fill="FFFF00"/>
              <w:rPr>
                <w:del w:id="1933" w:author="Bambi C" w:date="2022-08-24T11:33:00Z"/>
                <w:moveFrom w:id="1934" w:author="Bambi C" w:date="2022-08-19T11:45:00Z"/>
              </w:rPr>
              <w:pPrChange w:id="1935" w:author="Bambi C" w:date="2022-08-18T19:19:00Z">
                <w:pPr/>
              </w:pPrChange>
            </w:pPr>
            <w:bookmarkStart w:id="1936" w:name="_Toc112233436"/>
            <w:bookmarkStart w:id="1937" w:name="_Toc112243260"/>
            <w:bookmarkStart w:id="1938" w:name="_Toc112243515"/>
            <w:bookmarkStart w:id="1939" w:name="_Toc112264479"/>
            <w:bookmarkStart w:id="1940" w:name="_Toc112269761"/>
            <w:bookmarkEnd w:id="1936"/>
            <w:bookmarkEnd w:id="1937"/>
            <w:bookmarkEnd w:id="1938"/>
            <w:bookmarkEnd w:id="1939"/>
            <w:bookmarkEnd w:id="1940"/>
          </w:p>
        </w:tc>
        <w:tc>
          <w:tcPr>
            <w:tcW w:w="1165" w:type="dxa"/>
          </w:tcPr>
          <w:p w14:paraId="5AC71172" w14:textId="4F943C81" w:rsidR="00D54302" w:rsidDel="00D402CE" w:rsidRDefault="00D54302">
            <w:pPr>
              <w:shd w:val="clear" w:color="auto" w:fill="FFFF00"/>
              <w:rPr>
                <w:del w:id="1941" w:author="Bambi C" w:date="2022-08-24T11:33:00Z"/>
                <w:moveFrom w:id="1942" w:author="Bambi C" w:date="2022-08-19T11:45:00Z"/>
              </w:rPr>
              <w:pPrChange w:id="1943" w:author="Bambi C" w:date="2022-08-18T19:19:00Z">
                <w:pPr/>
              </w:pPrChange>
            </w:pPr>
            <w:bookmarkStart w:id="1944" w:name="_Toc112233437"/>
            <w:bookmarkStart w:id="1945" w:name="_Toc112243261"/>
            <w:bookmarkStart w:id="1946" w:name="_Toc112243516"/>
            <w:bookmarkStart w:id="1947" w:name="_Toc112264480"/>
            <w:bookmarkStart w:id="1948" w:name="_Toc112269762"/>
            <w:bookmarkEnd w:id="1944"/>
            <w:bookmarkEnd w:id="1945"/>
            <w:bookmarkEnd w:id="1946"/>
            <w:bookmarkEnd w:id="1947"/>
            <w:bookmarkEnd w:id="1948"/>
          </w:p>
        </w:tc>
        <w:bookmarkStart w:id="1949" w:name="_Toc112233438"/>
        <w:bookmarkStart w:id="1950" w:name="_Toc112243262"/>
        <w:bookmarkStart w:id="1951" w:name="_Toc112243517"/>
        <w:bookmarkStart w:id="1952" w:name="_Toc112264481"/>
        <w:bookmarkStart w:id="1953" w:name="_Toc112269763"/>
        <w:bookmarkEnd w:id="1949"/>
        <w:bookmarkEnd w:id="1950"/>
        <w:bookmarkEnd w:id="1951"/>
        <w:bookmarkEnd w:id="1952"/>
        <w:bookmarkEnd w:id="1953"/>
      </w:tr>
      <w:tr w:rsidR="004E49E7" w:rsidDel="00D402CE" w14:paraId="26F02CC2" w14:textId="741671F4" w:rsidTr="00451F5C">
        <w:trPr>
          <w:del w:id="1954" w:author="Bambi C" w:date="2022-08-24T11:33:00Z"/>
        </w:trPr>
        <w:tc>
          <w:tcPr>
            <w:tcW w:w="1011" w:type="dxa"/>
          </w:tcPr>
          <w:p w14:paraId="540A529F" w14:textId="60A3A552" w:rsidR="00D54302" w:rsidDel="00D402CE" w:rsidRDefault="00D54302">
            <w:pPr>
              <w:shd w:val="clear" w:color="auto" w:fill="FFFF00"/>
              <w:rPr>
                <w:del w:id="1955" w:author="Bambi C" w:date="2022-08-24T11:33:00Z"/>
                <w:moveFrom w:id="1956" w:author="Bambi C" w:date="2022-08-19T11:45:00Z"/>
              </w:rPr>
              <w:pPrChange w:id="1957" w:author="Bambi C" w:date="2022-08-18T19:19:00Z">
                <w:pPr/>
              </w:pPrChange>
            </w:pPr>
            <w:moveFrom w:id="1958" w:author="Bambi C" w:date="2022-08-19T11:45:00Z">
              <w:del w:id="1959" w:author="Bambi C" w:date="2022-08-24T11:33:00Z">
                <w:r w:rsidRPr="00CC452E" w:rsidDel="00D402CE">
                  <w:delText>IO</w:delText>
                </w:r>
                <w:bookmarkStart w:id="1960" w:name="_Toc112233439"/>
                <w:bookmarkStart w:id="1961" w:name="_Toc112243263"/>
                <w:bookmarkStart w:id="1962" w:name="_Toc112243518"/>
                <w:bookmarkStart w:id="1963" w:name="_Toc112264482"/>
                <w:bookmarkStart w:id="1964" w:name="_Toc112269764"/>
                <w:bookmarkEnd w:id="1960"/>
                <w:bookmarkEnd w:id="1961"/>
                <w:bookmarkEnd w:id="1962"/>
                <w:bookmarkEnd w:id="1963"/>
                <w:bookmarkEnd w:id="1964"/>
              </w:del>
            </w:moveFrom>
          </w:p>
        </w:tc>
        <w:tc>
          <w:tcPr>
            <w:tcW w:w="2633" w:type="dxa"/>
          </w:tcPr>
          <w:p w14:paraId="2B106F96" w14:textId="7DCE533D" w:rsidR="00D54302" w:rsidDel="00D402CE" w:rsidRDefault="00D54302">
            <w:pPr>
              <w:shd w:val="clear" w:color="auto" w:fill="FFFF00"/>
              <w:rPr>
                <w:del w:id="1965" w:author="Bambi C" w:date="2022-08-24T11:33:00Z"/>
                <w:moveFrom w:id="1966" w:author="Bambi C" w:date="2022-08-19T11:45:00Z"/>
              </w:rPr>
              <w:pPrChange w:id="1967" w:author="Bambi C" w:date="2022-08-18T19:19:00Z">
                <w:pPr/>
              </w:pPrChange>
            </w:pPr>
            <w:moveFrom w:id="1968" w:author="Bambi C" w:date="2022-08-19T11:45:00Z">
              <w:del w:id="1969" w:author="Bambi C" w:date="2022-08-24T11:33:00Z">
                <w:r w:rsidRPr="00CC452E" w:rsidDel="00D402CE">
                  <w:delText>input_new_task_and_priority</w:delText>
                </w:r>
                <w:bookmarkStart w:id="1970" w:name="_Toc112233440"/>
                <w:bookmarkStart w:id="1971" w:name="_Toc112243264"/>
                <w:bookmarkStart w:id="1972" w:name="_Toc112243519"/>
                <w:bookmarkStart w:id="1973" w:name="_Toc112264483"/>
                <w:bookmarkStart w:id="1974" w:name="_Toc112269765"/>
                <w:bookmarkEnd w:id="1970"/>
                <w:bookmarkEnd w:id="1971"/>
                <w:bookmarkEnd w:id="1972"/>
                <w:bookmarkEnd w:id="1973"/>
                <w:bookmarkEnd w:id="1974"/>
              </w:del>
            </w:moveFrom>
          </w:p>
        </w:tc>
        <w:tc>
          <w:tcPr>
            <w:tcW w:w="1368" w:type="dxa"/>
          </w:tcPr>
          <w:p w14:paraId="30958E75" w14:textId="42AD0D1B" w:rsidR="00D54302" w:rsidDel="00D402CE" w:rsidRDefault="00D54302">
            <w:pPr>
              <w:shd w:val="clear" w:color="auto" w:fill="FFFF00"/>
              <w:rPr>
                <w:del w:id="1975" w:author="Bambi C" w:date="2022-08-24T11:33:00Z"/>
                <w:moveFrom w:id="1976" w:author="Bambi C" w:date="2022-08-19T11:45:00Z"/>
              </w:rPr>
              <w:pPrChange w:id="1977" w:author="Bambi C" w:date="2022-08-18T19:19:00Z">
                <w:pPr/>
              </w:pPrChange>
            </w:pPr>
            <w:moveFrom w:id="1978" w:author="Bambi C" w:date="2022-08-19T11:45:00Z">
              <w:del w:id="1979" w:author="Bambi C" w:date="2022-08-24T11:33:00Z">
                <w:r w:rsidRPr="00CC452E" w:rsidDel="00D402CE">
                  <w:delText>add.py</w:delText>
                </w:r>
                <w:bookmarkStart w:id="1980" w:name="_Toc112233441"/>
                <w:bookmarkStart w:id="1981" w:name="_Toc112243265"/>
                <w:bookmarkStart w:id="1982" w:name="_Toc112243520"/>
                <w:bookmarkStart w:id="1983" w:name="_Toc112264484"/>
                <w:bookmarkStart w:id="1984" w:name="_Toc112269766"/>
                <w:bookmarkEnd w:id="1980"/>
                <w:bookmarkEnd w:id="1981"/>
                <w:bookmarkEnd w:id="1982"/>
                <w:bookmarkEnd w:id="1983"/>
                <w:bookmarkEnd w:id="1984"/>
              </w:del>
            </w:moveFrom>
          </w:p>
        </w:tc>
        <w:tc>
          <w:tcPr>
            <w:tcW w:w="1271" w:type="dxa"/>
          </w:tcPr>
          <w:p w14:paraId="7486E47C" w14:textId="41C4D7B8" w:rsidR="00D54302" w:rsidDel="00D402CE" w:rsidRDefault="00D54302">
            <w:pPr>
              <w:shd w:val="clear" w:color="auto" w:fill="FFFF00"/>
              <w:rPr>
                <w:del w:id="1985" w:author="Bambi C" w:date="2022-08-24T11:33:00Z"/>
                <w:moveFrom w:id="1986" w:author="Bambi C" w:date="2022-08-19T11:45:00Z"/>
              </w:rPr>
              <w:pPrChange w:id="1987" w:author="Bambi C" w:date="2022-08-18T19:19:00Z">
                <w:pPr/>
              </w:pPrChange>
            </w:pPr>
            <w:moveFrom w:id="1988" w:author="Bambi C" w:date="2022-08-19T11:45:00Z">
              <w:del w:id="1989" w:author="Bambi C" w:date="2022-08-24T11:33:00Z">
                <w:r w:rsidRPr="00CC452E" w:rsidDel="00D402CE">
                  <w:delText>1</w:delText>
                </w:r>
                <w:bookmarkStart w:id="1990" w:name="_Toc112233442"/>
                <w:bookmarkStart w:id="1991" w:name="_Toc112243266"/>
                <w:bookmarkStart w:id="1992" w:name="_Toc112243521"/>
                <w:bookmarkStart w:id="1993" w:name="_Toc112264485"/>
                <w:bookmarkStart w:id="1994" w:name="_Toc112269767"/>
                <w:bookmarkEnd w:id="1990"/>
                <w:bookmarkEnd w:id="1991"/>
                <w:bookmarkEnd w:id="1992"/>
                <w:bookmarkEnd w:id="1993"/>
                <w:bookmarkEnd w:id="1994"/>
              </w:del>
            </w:moveFrom>
          </w:p>
        </w:tc>
        <w:tc>
          <w:tcPr>
            <w:tcW w:w="1177" w:type="dxa"/>
          </w:tcPr>
          <w:p w14:paraId="75F85BE9" w14:textId="56D8A53F" w:rsidR="00D54302" w:rsidDel="00D402CE" w:rsidRDefault="00D54302">
            <w:pPr>
              <w:shd w:val="clear" w:color="auto" w:fill="FFFF00"/>
              <w:rPr>
                <w:del w:id="1995" w:author="Bambi C" w:date="2022-08-24T11:33:00Z"/>
                <w:moveFrom w:id="1996" w:author="Bambi C" w:date="2022-08-19T11:45:00Z"/>
              </w:rPr>
              <w:pPrChange w:id="1997" w:author="Bambi C" w:date="2022-08-18T19:19:00Z">
                <w:pPr/>
              </w:pPrChange>
            </w:pPr>
            <w:moveFrom w:id="1998" w:author="Bambi C" w:date="2022-08-19T11:45:00Z">
              <w:del w:id="1999" w:author="Bambi C" w:date="2022-08-24T11:33:00Z">
                <w:r w:rsidRPr="00CC452E" w:rsidDel="00D402CE">
                  <w:delText>pass</w:delText>
                </w:r>
                <w:bookmarkStart w:id="2000" w:name="_Toc112233443"/>
                <w:bookmarkStart w:id="2001" w:name="_Toc112243267"/>
                <w:bookmarkStart w:id="2002" w:name="_Toc112243522"/>
                <w:bookmarkStart w:id="2003" w:name="_Toc112264486"/>
                <w:bookmarkStart w:id="2004" w:name="_Toc112269768"/>
                <w:bookmarkEnd w:id="2000"/>
                <w:bookmarkEnd w:id="2001"/>
                <w:bookmarkEnd w:id="2002"/>
                <w:bookmarkEnd w:id="2003"/>
                <w:bookmarkEnd w:id="2004"/>
              </w:del>
            </w:moveFrom>
          </w:p>
        </w:tc>
        <w:tc>
          <w:tcPr>
            <w:tcW w:w="1085" w:type="dxa"/>
          </w:tcPr>
          <w:p w14:paraId="53EAE504" w14:textId="00BD4280" w:rsidR="00D54302" w:rsidDel="00D402CE" w:rsidRDefault="00D54302">
            <w:pPr>
              <w:shd w:val="clear" w:color="auto" w:fill="FFFF00"/>
              <w:rPr>
                <w:del w:id="2005" w:author="Bambi C" w:date="2022-08-24T11:33:00Z"/>
                <w:moveFrom w:id="2006" w:author="Bambi C" w:date="2022-08-19T11:45:00Z"/>
              </w:rPr>
              <w:pPrChange w:id="2007" w:author="Bambi C" w:date="2022-08-18T19:19:00Z">
                <w:pPr/>
              </w:pPrChange>
            </w:pPr>
            <w:moveFrom w:id="2008" w:author="Bambi C" w:date="2022-08-19T11:45:00Z">
              <w:del w:id="2009" w:author="Bambi C" w:date="2022-08-24T11:33:00Z">
                <w:r w:rsidRPr="00CC452E" w:rsidDel="00D402CE">
                  <w:delText>yes</w:delText>
                </w:r>
                <w:bookmarkStart w:id="2010" w:name="_Toc112233444"/>
                <w:bookmarkStart w:id="2011" w:name="_Toc112243268"/>
                <w:bookmarkStart w:id="2012" w:name="_Toc112243523"/>
                <w:bookmarkStart w:id="2013" w:name="_Toc112264487"/>
                <w:bookmarkStart w:id="2014" w:name="_Toc112269769"/>
                <w:bookmarkEnd w:id="2010"/>
                <w:bookmarkEnd w:id="2011"/>
                <w:bookmarkEnd w:id="2012"/>
                <w:bookmarkEnd w:id="2013"/>
                <w:bookmarkEnd w:id="2014"/>
              </w:del>
            </w:moveFrom>
          </w:p>
        </w:tc>
        <w:tc>
          <w:tcPr>
            <w:tcW w:w="1165" w:type="dxa"/>
          </w:tcPr>
          <w:p w14:paraId="7560AF87" w14:textId="3F1DC4DF" w:rsidR="00D54302" w:rsidDel="00D402CE" w:rsidRDefault="00D54302">
            <w:pPr>
              <w:shd w:val="clear" w:color="auto" w:fill="FFFF00"/>
              <w:rPr>
                <w:del w:id="2015" w:author="Bambi C" w:date="2022-08-24T11:33:00Z"/>
                <w:moveFrom w:id="2016" w:author="Bambi C" w:date="2022-08-19T11:45:00Z"/>
              </w:rPr>
              <w:pPrChange w:id="2017" w:author="Bambi C" w:date="2022-08-18T19:19:00Z">
                <w:pPr/>
              </w:pPrChange>
            </w:pPr>
            <w:moveFrom w:id="2018" w:author="Bambi C" w:date="2022-08-19T11:45:00Z">
              <w:del w:id="2019" w:author="Bambi C" w:date="2022-08-24T11:33:00Z">
                <w:r w:rsidRPr="00CC452E" w:rsidDel="00D402CE">
                  <w:delText>pass</w:delText>
                </w:r>
                <w:bookmarkStart w:id="2020" w:name="_Toc112233445"/>
                <w:bookmarkStart w:id="2021" w:name="_Toc112243269"/>
                <w:bookmarkStart w:id="2022" w:name="_Toc112243524"/>
                <w:bookmarkStart w:id="2023" w:name="_Toc112264488"/>
                <w:bookmarkStart w:id="2024" w:name="_Toc112269770"/>
                <w:bookmarkEnd w:id="2020"/>
                <w:bookmarkEnd w:id="2021"/>
                <w:bookmarkEnd w:id="2022"/>
                <w:bookmarkEnd w:id="2023"/>
                <w:bookmarkEnd w:id="2024"/>
              </w:del>
            </w:moveFrom>
          </w:p>
        </w:tc>
        <w:bookmarkStart w:id="2025" w:name="_Toc112233446"/>
        <w:bookmarkStart w:id="2026" w:name="_Toc112243270"/>
        <w:bookmarkStart w:id="2027" w:name="_Toc112243525"/>
        <w:bookmarkStart w:id="2028" w:name="_Toc112264489"/>
        <w:bookmarkStart w:id="2029" w:name="_Toc112269771"/>
        <w:bookmarkEnd w:id="2025"/>
        <w:bookmarkEnd w:id="2026"/>
        <w:bookmarkEnd w:id="2027"/>
        <w:bookmarkEnd w:id="2028"/>
        <w:bookmarkEnd w:id="2029"/>
      </w:tr>
      <w:tr w:rsidR="004E49E7" w:rsidDel="00D402CE" w14:paraId="546CBDB6" w14:textId="114CA60C" w:rsidTr="00451F5C">
        <w:trPr>
          <w:del w:id="2030" w:author="Bambi C" w:date="2022-08-24T11:33:00Z"/>
        </w:trPr>
        <w:tc>
          <w:tcPr>
            <w:tcW w:w="1011" w:type="dxa"/>
          </w:tcPr>
          <w:p w14:paraId="19ED7FEC" w14:textId="5E0A543F" w:rsidR="00D54302" w:rsidDel="00D402CE" w:rsidRDefault="00D54302">
            <w:pPr>
              <w:shd w:val="clear" w:color="auto" w:fill="FFFF00"/>
              <w:rPr>
                <w:del w:id="2031" w:author="Bambi C" w:date="2022-08-24T11:33:00Z"/>
                <w:moveFrom w:id="2032" w:author="Bambi C" w:date="2022-08-19T11:45:00Z"/>
              </w:rPr>
              <w:pPrChange w:id="2033" w:author="Bambi C" w:date="2022-08-18T19:19:00Z">
                <w:pPr/>
              </w:pPrChange>
            </w:pPr>
            <w:moveFrom w:id="2034" w:author="Bambi C" w:date="2022-08-19T11:45:00Z">
              <w:del w:id="2035" w:author="Bambi C" w:date="2022-08-24T11:33:00Z">
                <w:r w:rsidRPr="00CC452E" w:rsidDel="00D402CE">
                  <w:delText>Processor</w:delText>
                </w:r>
                <w:bookmarkStart w:id="2036" w:name="_Toc112233447"/>
                <w:bookmarkStart w:id="2037" w:name="_Toc112243271"/>
                <w:bookmarkStart w:id="2038" w:name="_Toc112243526"/>
                <w:bookmarkStart w:id="2039" w:name="_Toc112264490"/>
                <w:bookmarkStart w:id="2040" w:name="_Toc112269772"/>
                <w:bookmarkEnd w:id="2036"/>
                <w:bookmarkEnd w:id="2037"/>
                <w:bookmarkEnd w:id="2038"/>
                <w:bookmarkEnd w:id="2039"/>
                <w:bookmarkEnd w:id="2040"/>
              </w:del>
            </w:moveFrom>
          </w:p>
        </w:tc>
        <w:tc>
          <w:tcPr>
            <w:tcW w:w="2633" w:type="dxa"/>
          </w:tcPr>
          <w:p w14:paraId="47513569" w14:textId="644C1C82" w:rsidR="00D54302" w:rsidDel="00D402CE" w:rsidRDefault="00D54302">
            <w:pPr>
              <w:shd w:val="clear" w:color="auto" w:fill="FFFF00"/>
              <w:rPr>
                <w:del w:id="2041" w:author="Bambi C" w:date="2022-08-24T11:33:00Z"/>
                <w:moveFrom w:id="2042" w:author="Bambi C" w:date="2022-08-19T11:45:00Z"/>
              </w:rPr>
              <w:pPrChange w:id="2043" w:author="Bambi C" w:date="2022-08-18T19:19:00Z">
                <w:pPr/>
              </w:pPrChange>
            </w:pPr>
            <w:moveFrom w:id="2044" w:author="Bambi C" w:date="2022-08-19T11:45:00Z">
              <w:del w:id="2045" w:author="Bambi C" w:date="2022-08-24T11:33:00Z">
                <w:r w:rsidRPr="00CC452E" w:rsidDel="00D402CE">
                  <w:delText>add_data_to_list</w:delText>
                </w:r>
                <w:bookmarkStart w:id="2046" w:name="_Toc112233448"/>
                <w:bookmarkStart w:id="2047" w:name="_Toc112243272"/>
                <w:bookmarkStart w:id="2048" w:name="_Toc112243527"/>
                <w:bookmarkStart w:id="2049" w:name="_Toc112264491"/>
                <w:bookmarkStart w:id="2050" w:name="_Toc112269773"/>
                <w:bookmarkEnd w:id="2046"/>
                <w:bookmarkEnd w:id="2047"/>
                <w:bookmarkEnd w:id="2048"/>
                <w:bookmarkEnd w:id="2049"/>
                <w:bookmarkEnd w:id="2050"/>
              </w:del>
            </w:moveFrom>
          </w:p>
        </w:tc>
        <w:tc>
          <w:tcPr>
            <w:tcW w:w="1368" w:type="dxa"/>
          </w:tcPr>
          <w:p w14:paraId="117ACB39" w14:textId="17449611" w:rsidR="00D54302" w:rsidDel="00D402CE" w:rsidRDefault="00D54302">
            <w:pPr>
              <w:shd w:val="clear" w:color="auto" w:fill="FFFF00"/>
              <w:rPr>
                <w:del w:id="2051" w:author="Bambi C" w:date="2022-08-24T11:33:00Z"/>
                <w:moveFrom w:id="2052" w:author="Bambi C" w:date="2022-08-19T11:45:00Z"/>
              </w:rPr>
              <w:pPrChange w:id="2053" w:author="Bambi C" w:date="2022-08-18T19:19:00Z">
                <w:pPr/>
              </w:pPrChange>
            </w:pPr>
            <w:moveFrom w:id="2054" w:author="Bambi C" w:date="2022-08-19T11:45:00Z">
              <w:del w:id="2055" w:author="Bambi C" w:date="2022-08-24T11:33:00Z">
                <w:r w:rsidRPr="00CC452E" w:rsidDel="00D402CE">
                  <w:delText>add.py</w:delText>
                </w:r>
                <w:bookmarkStart w:id="2056" w:name="_Toc112233449"/>
                <w:bookmarkStart w:id="2057" w:name="_Toc112243273"/>
                <w:bookmarkStart w:id="2058" w:name="_Toc112243528"/>
                <w:bookmarkStart w:id="2059" w:name="_Toc112264492"/>
                <w:bookmarkStart w:id="2060" w:name="_Toc112269774"/>
                <w:bookmarkEnd w:id="2056"/>
                <w:bookmarkEnd w:id="2057"/>
                <w:bookmarkEnd w:id="2058"/>
                <w:bookmarkEnd w:id="2059"/>
                <w:bookmarkEnd w:id="2060"/>
              </w:del>
            </w:moveFrom>
          </w:p>
        </w:tc>
        <w:tc>
          <w:tcPr>
            <w:tcW w:w="1271" w:type="dxa"/>
          </w:tcPr>
          <w:p w14:paraId="2ED30786" w14:textId="04B5A070" w:rsidR="00D54302" w:rsidDel="00D402CE" w:rsidRDefault="00D54302">
            <w:pPr>
              <w:shd w:val="clear" w:color="auto" w:fill="FFFF00"/>
              <w:rPr>
                <w:del w:id="2061" w:author="Bambi C" w:date="2022-08-24T11:33:00Z"/>
                <w:moveFrom w:id="2062" w:author="Bambi C" w:date="2022-08-19T11:45:00Z"/>
              </w:rPr>
              <w:pPrChange w:id="2063" w:author="Bambi C" w:date="2022-08-18T19:19:00Z">
                <w:pPr/>
              </w:pPrChange>
            </w:pPr>
            <w:moveFrom w:id="2064" w:author="Bambi C" w:date="2022-08-19T11:45:00Z">
              <w:del w:id="2065" w:author="Bambi C" w:date="2022-08-24T11:33:00Z">
                <w:r w:rsidRPr="00CC452E" w:rsidDel="00D402CE">
                  <w:delText>1</w:delText>
                </w:r>
                <w:bookmarkStart w:id="2066" w:name="_Toc112233450"/>
                <w:bookmarkStart w:id="2067" w:name="_Toc112243274"/>
                <w:bookmarkStart w:id="2068" w:name="_Toc112243529"/>
                <w:bookmarkStart w:id="2069" w:name="_Toc112264493"/>
                <w:bookmarkStart w:id="2070" w:name="_Toc112269775"/>
                <w:bookmarkEnd w:id="2066"/>
                <w:bookmarkEnd w:id="2067"/>
                <w:bookmarkEnd w:id="2068"/>
                <w:bookmarkEnd w:id="2069"/>
                <w:bookmarkEnd w:id="2070"/>
              </w:del>
            </w:moveFrom>
          </w:p>
        </w:tc>
        <w:tc>
          <w:tcPr>
            <w:tcW w:w="1177" w:type="dxa"/>
          </w:tcPr>
          <w:p w14:paraId="70D473E5" w14:textId="00479949" w:rsidR="00D54302" w:rsidDel="00D402CE" w:rsidRDefault="00D54302">
            <w:pPr>
              <w:shd w:val="clear" w:color="auto" w:fill="FFFF00"/>
              <w:rPr>
                <w:del w:id="2071" w:author="Bambi C" w:date="2022-08-24T11:33:00Z"/>
                <w:moveFrom w:id="2072" w:author="Bambi C" w:date="2022-08-19T11:45:00Z"/>
              </w:rPr>
              <w:pPrChange w:id="2073" w:author="Bambi C" w:date="2022-08-18T19:19:00Z">
                <w:pPr/>
              </w:pPrChange>
            </w:pPr>
            <w:moveFrom w:id="2074" w:author="Bambi C" w:date="2022-08-19T11:45:00Z">
              <w:del w:id="2075" w:author="Bambi C" w:date="2022-08-24T11:33:00Z">
                <w:r w:rsidRPr="00CC452E" w:rsidDel="00D402CE">
                  <w:delText>pass</w:delText>
                </w:r>
                <w:bookmarkStart w:id="2076" w:name="_Toc112233451"/>
                <w:bookmarkStart w:id="2077" w:name="_Toc112243275"/>
                <w:bookmarkStart w:id="2078" w:name="_Toc112243530"/>
                <w:bookmarkStart w:id="2079" w:name="_Toc112264494"/>
                <w:bookmarkStart w:id="2080" w:name="_Toc112269776"/>
                <w:bookmarkEnd w:id="2076"/>
                <w:bookmarkEnd w:id="2077"/>
                <w:bookmarkEnd w:id="2078"/>
                <w:bookmarkEnd w:id="2079"/>
                <w:bookmarkEnd w:id="2080"/>
              </w:del>
            </w:moveFrom>
          </w:p>
        </w:tc>
        <w:tc>
          <w:tcPr>
            <w:tcW w:w="1085" w:type="dxa"/>
          </w:tcPr>
          <w:p w14:paraId="216F1EB1" w14:textId="301900F5" w:rsidR="00D54302" w:rsidDel="00D402CE" w:rsidRDefault="00D54302">
            <w:pPr>
              <w:shd w:val="clear" w:color="auto" w:fill="FFFF00"/>
              <w:rPr>
                <w:del w:id="2081" w:author="Bambi C" w:date="2022-08-24T11:33:00Z"/>
                <w:moveFrom w:id="2082" w:author="Bambi C" w:date="2022-08-19T11:45:00Z"/>
              </w:rPr>
              <w:pPrChange w:id="2083" w:author="Bambi C" w:date="2022-08-18T19:19:00Z">
                <w:pPr/>
              </w:pPrChange>
            </w:pPr>
            <w:moveFrom w:id="2084" w:author="Bambi C" w:date="2022-08-19T11:45:00Z">
              <w:del w:id="2085" w:author="Bambi C" w:date="2022-08-24T11:33:00Z">
                <w:r w:rsidRPr="00CC452E" w:rsidDel="00D402CE">
                  <w:delText>yes</w:delText>
                </w:r>
                <w:bookmarkStart w:id="2086" w:name="_Toc112233452"/>
                <w:bookmarkStart w:id="2087" w:name="_Toc112243276"/>
                <w:bookmarkStart w:id="2088" w:name="_Toc112243531"/>
                <w:bookmarkStart w:id="2089" w:name="_Toc112264495"/>
                <w:bookmarkStart w:id="2090" w:name="_Toc112269777"/>
                <w:bookmarkEnd w:id="2086"/>
                <w:bookmarkEnd w:id="2087"/>
                <w:bookmarkEnd w:id="2088"/>
                <w:bookmarkEnd w:id="2089"/>
                <w:bookmarkEnd w:id="2090"/>
              </w:del>
            </w:moveFrom>
          </w:p>
        </w:tc>
        <w:tc>
          <w:tcPr>
            <w:tcW w:w="1165" w:type="dxa"/>
          </w:tcPr>
          <w:p w14:paraId="3EF92193" w14:textId="0F9CE6BD" w:rsidR="00D54302" w:rsidDel="00D402CE" w:rsidRDefault="00D54302">
            <w:pPr>
              <w:shd w:val="clear" w:color="auto" w:fill="FFFF00"/>
              <w:rPr>
                <w:del w:id="2091" w:author="Bambi C" w:date="2022-08-24T11:33:00Z"/>
                <w:moveFrom w:id="2092" w:author="Bambi C" w:date="2022-08-19T11:45:00Z"/>
              </w:rPr>
              <w:pPrChange w:id="2093" w:author="Bambi C" w:date="2022-08-18T19:19:00Z">
                <w:pPr/>
              </w:pPrChange>
            </w:pPr>
            <w:moveFrom w:id="2094" w:author="Bambi C" w:date="2022-08-19T11:45:00Z">
              <w:del w:id="2095" w:author="Bambi C" w:date="2022-08-24T11:33:00Z">
                <w:r w:rsidRPr="00CC452E" w:rsidDel="00D402CE">
                  <w:delText>pass</w:delText>
                </w:r>
                <w:bookmarkStart w:id="2096" w:name="_Toc112233453"/>
                <w:bookmarkStart w:id="2097" w:name="_Toc112243277"/>
                <w:bookmarkStart w:id="2098" w:name="_Toc112243532"/>
                <w:bookmarkStart w:id="2099" w:name="_Toc112264496"/>
                <w:bookmarkStart w:id="2100" w:name="_Toc112269778"/>
                <w:bookmarkEnd w:id="2096"/>
                <w:bookmarkEnd w:id="2097"/>
                <w:bookmarkEnd w:id="2098"/>
                <w:bookmarkEnd w:id="2099"/>
                <w:bookmarkEnd w:id="2100"/>
              </w:del>
            </w:moveFrom>
          </w:p>
        </w:tc>
        <w:bookmarkStart w:id="2101" w:name="_Toc112233454"/>
        <w:bookmarkStart w:id="2102" w:name="_Toc112243278"/>
        <w:bookmarkStart w:id="2103" w:name="_Toc112243533"/>
        <w:bookmarkStart w:id="2104" w:name="_Toc112264497"/>
        <w:bookmarkStart w:id="2105" w:name="_Toc112269779"/>
        <w:bookmarkEnd w:id="2101"/>
        <w:bookmarkEnd w:id="2102"/>
        <w:bookmarkEnd w:id="2103"/>
        <w:bookmarkEnd w:id="2104"/>
        <w:bookmarkEnd w:id="2105"/>
      </w:tr>
      <w:tr w:rsidR="004E49E7" w:rsidDel="00D402CE" w14:paraId="40A6FAAA" w14:textId="6817001D" w:rsidTr="00451F5C">
        <w:trPr>
          <w:del w:id="2106" w:author="Bambi C" w:date="2022-08-24T11:33:00Z"/>
        </w:trPr>
        <w:tc>
          <w:tcPr>
            <w:tcW w:w="1011" w:type="dxa"/>
          </w:tcPr>
          <w:p w14:paraId="1F9203D6" w14:textId="448AD57A" w:rsidR="00D54302" w:rsidDel="00D402CE" w:rsidRDefault="00D54302">
            <w:pPr>
              <w:shd w:val="clear" w:color="auto" w:fill="FFFF00"/>
              <w:rPr>
                <w:del w:id="2107" w:author="Bambi C" w:date="2022-08-24T11:33:00Z"/>
                <w:moveFrom w:id="2108" w:author="Bambi C" w:date="2022-08-19T11:45:00Z"/>
              </w:rPr>
              <w:pPrChange w:id="2109" w:author="Bambi C" w:date="2022-08-18T19:19:00Z">
                <w:pPr/>
              </w:pPrChange>
            </w:pPr>
            <w:bookmarkStart w:id="2110" w:name="_Toc112233455"/>
            <w:bookmarkStart w:id="2111" w:name="_Toc112243279"/>
            <w:bookmarkStart w:id="2112" w:name="_Toc112243534"/>
            <w:bookmarkStart w:id="2113" w:name="_Toc112264498"/>
            <w:bookmarkStart w:id="2114" w:name="_Toc112269780"/>
            <w:bookmarkEnd w:id="2110"/>
            <w:bookmarkEnd w:id="2111"/>
            <w:bookmarkEnd w:id="2112"/>
            <w:bookmarkEnd w:id="2113"/>
            <w:bookmarkEnd w:id="2114"/>
          </w:p>
        </w:tc>
        <w:tc>
          <w:tcPr>
            <w:tcW w:w="2633" w:type="dxa"/>
          </w:tcPr>
          <w:p w14:paraId="3FA9EBE1" w14:textId="1D2C8F3A" w:rsidR="00D54302" w:rsidDel="00D402CE" w:rsidRDefault="00D54302">
            <w:pPr>
              <w:shd w:val="clear" w:color="auto" w:fill="FFFF00"/>
              <w:rPr>
                <w:del w:id="2115" w:author="Bambi C" w:date="2022-08-24T11:33:00Z"/>
                <w:moveFrom w:id="2116" w:author="Bambi C" w:date="2022-08-19T11:45:00Z"/>
              </w:rPr>
              <w:pPrChange w:id="2117" w:author="Bambi C" w:date="2022-08-18T19:19:00Z">
                <w:pPr/>
              </w:pPrChange>
            </w:pPr>
            <w:bookmarkStart w:id="2118" w:name="_Toc112233456"/>
            <w:bookmarkStart w:id="2119" w:name="_Toc112243280"/>
            <w:bookmarkStart w:id="2120" w:name="_Toc112243535"/>
            <w:bookmarkStart w:id="2121" w:name="_Toc112264499"/>
            <w:bookmarkStart w:id="2122" w:name="_Toc112269781"/>
            <w:bookmarkEnd w:id="2118"/>
            <w:bookmarkEnd w:id="2119"/>
            <w:bookmarkEnd w:id="2120"/>
            <w:bookmarkEnd w:id="2121"/>
            <w:bookmarkEnd w:id="2122"/>
          </w:p>
        </w:tc>
        <w:tc>
          <w:tcPr>
            <w:tcW w:w="1368" w:type="dxa"/>
          </w:tcPr>
          <w:p w14:paraId="74CAE6FC" w14:textId="517F58BF" w:rsidR="00D54302" w:rsidDel="00D402CE" w:rsidRDefault="00D54302">
            <w:pPr>
              <w:shd w:val="clear" w:color="auto" w:fill="FFFF00"/>
              <w:rPr>
                <w:del w:id="2123" w:author="Bambi C" w:date="2022-08-24T11:33:00Z"/>
                <w:moveFrom w:id="2124" w:author="Bambi C" w:date="2022-08-19T11:45:00Z"/>
              </w:rPr>
              <w:pPrChange w:id="2125" w:author="Bambi C" w:date="2022-08-18T19:19:00Z">
                <w:pPr/>
              </w:pPrChange>
            </w:pPr>
            <w:bookmarkStart w:id="2126" w:name="_Toc112233457"/>
            <w:bookmarkStart w:id="2127" w:name="_Toc112243281"/>
            <w:bookmarkStart w:id="2128" w:name="_Toc112243536"/>
            <w:bookmarkStart w:id="2129" w:name="_Toc112264500"/>
            <w:bookmarkStart w:id="2130" w:name="_Toc112269782"/>
            <w:bookmarkEnd w:id="2126"/>
            <w:bookmarkEnd w:id="2127"/>
            <w:bookmarkEnd w:id="2128"/>
            <w:bookmarkEnd w:id="2129"/>
            <w:bookmarkEnd w:id="2130"/>
          </w:p>
        </w:tc>
        <w:tc>
          <w:tcPr>
            <w:tcW w:w="1271" w:type="dxa"/>
          </w:tcPr>
          <w:p w14:paraId="270C3FFE" w14:textId="1D7C6577" w:rsidR="00D54302" w:rsidDel="00D402CE" w:rsidRDefault="00D54302">
            <w:pPr>
              <w:shd w:val="clear" w:color="auto" w:fill="FFFF00"/>
              <w:rPr>
                <w:del w:id="2131" w:author="Bambi C" w:date="2022-08-24T11:33:00Z"/>
                <w:moveFrom w:id="2132" w:author="Bambi C" w:date="2022-08-19T11:45:00Z"/>
              </w:rPr>
              <w:pPrChange w:id="2133" w:author="Bambi C" w:date="2022-08-18T19:19:00Z">
                <w:pPr/>
              </w:pPrChange>
            </w:pPr>
            <w:bookmarkStart w:id="2134" w:name="_Toc112233458"/>
            <w:bookmarkStart w:id="2135" w:name="_Toc112243282"/>
            <w:bookmarkStart w:id="2136" w:name="_Toc112243537"/>
            <w:bookmarkStart w:id="2137" w:name="_Toc112264501"/>
            <w:bookmarkStart w:id="2138" w:name="_Toc112269783"/>
            <w:bookmarkEnd w:id="2134"/>
            <w:bookmarkEnd w:id="2135"/>
            <w:bookmarkEnd w:id="2136"/>
            <w:bookmarkEnd w:id="2137"/>
            <w:bookmarkEnd w:id="2138"/>
          </w:p>
        </w:tc>
        <w:tc>
          <w:tcPr>
            <w:tcW w:w="1177" w:type="dxa"/>
          </w:tcPr>
          <w:p w14:paraId="1BFFC339" w14:textId="484D440C" w:rsidR="00D54302" w:rsidDel="00D402CE" w:rsidRDefault="00D54302">
            <w:pPr>
              <w:shd w:val="clear" w:color="auto" w:fill="FFFF00"/>
              <w:rPr>
                <w:del w:id="2139" w:author="Bambi C" w:date="2022-08-24T11:33:00Z"/>
                <w:moveFrom w:id="2140" w:author="Bambi C" w:date="2022-08-19T11:45:00Z"/>
              </w:rPr>
              <w:pPrChange w:id="2141" w:author="Bambi C" w:date="2022-08-18T19:19:00Z">
                <w:pPr/>
              </w:pPrChange>
            </w:pPr>
            <w:bookmarkStart w:id="2142" w:name="_Toc112233459"/>
            <w:bookmarkStart w:id="2143" w:name="_Toc112243283"/>
            <w:bookmarkStart w:id="2144" w:name="_Toc112243538"/>
            <w:bookmarkStart w:id="2145" w:name="_Toc112264502"/>
            <w:bookmarkStart w:id="2146" w:name="_Toc112269784"/>
            <w:bookmarkEnd w:id="2142"/>
            <w:bookmarkEnd w:id="2143"/>
            <w:bookmarkEnd w:id="2144"/>
            <w:bookmarkEnd w:id="2145"/>
            <w:bookmarkEnd w:id="2146"/>
          </w:p>
        </w:tc>
        <w:tc>
          <w:tcPr>
            <w:tcW w:w="1085" w:type="dxa"/>
          </w:tcPr>
          <w:p w14:paraId="3DF13447" w14:textId="57385494" w:rsidR="00D54302" w:rsidDel="00D402CE" w:rsidRDefault="00D54302">
            <w:pPr>
              <w:shd w:val="clear" w:color="auto" w:fill="FFFF00"/>
              <w:rPr>
                <w:del w:id="2147" w:author="Bambi C" w:date="2022-08-24T11:33:00Z"/>
                <w:moveFrom w:id="2148" w:author="Bambi C" w:date="2022-08-19T11:45:00Z"/>
              </w:rPr>
              <w:pPrChange w:id="2149" w:author="Bambi C" w:date="2022-08-18T19:19:00Z">
                <w:pPr/>
              </w:pPrChange>
            </w:pPr>
            <w:bookmarkStart w:id="2150" w:name="_Toc112233460"/>
            <w:bookmarkStart w:id="2151" w:name="_Toc112243284"/>
            <w:bookmarkStart w:id="2152" w:name="_Toc112243539"/>
            <w:bookmarkStart w:id="2153" w:name="_Toc112264503"/>
            <w:bookmarkStart w:id="2154" w:name="_Toc112269785"/>
            <w:bookmarkEnd w:id="2150"/>
            <w:bookmarkEnd w:id="2151"/>
            <w:bookmarkEnd w:id="2152"/>
            <w:bookmarkEnd w:id="2153"/>
            <w:bookmarkEnd w:id="2154"/>
          </w:p>
        </w:tc>
        <w:tc>
          <w:tcPr>
            <w:tcW w:w="1165" w:type="dxa"/>
          </w:tcPr>
          <w:p w14:paraId="696F6813" w14:textId="271191E7" w:rsidR="00D54302" w:rsidDel="00D402CE" w:rsidRDefault="00D54302">
            <w:pPr>
              <w:shd w:val="clear" w:color="auto" w:fill="FFFF00"/>
              <w:rPr>
                <w:del w:id="2155" w:author="Bambi C" w:date="2022-08-24T11:33:00Z"/>
                <w:moveFrom w:id="2156" w:author="Bambi C" w:date="2022-08-19T11:45:00Z"/>
              </w:rPr>
              <w:pPrChange w:id="2157" w:author="Bambi C" w:date="2022-08-18T19:19:00Z">
                <w:pPr/>
              </w:pPrChange>
            </w:pPr>
            <w:bookmarkStart w:id="2158" w:name="_Toc112233461"/>
            <w:bookmarkStart w:id="2159" w:name="_Toc112243285"/>
            <w:bookmarkStart w:id="2160" w:name="_Toc112243540"/>
            <w:bookmarkStart w:id="2161" w:name="_Toc112264504"/>
            <w:bookmarkStart w:id="2162" w:name="_Toc112269786"/>
            <w:bookmarkEnd w:id="2158"/>
            <w:bookmarkEnd w:id="2159"/>
            <w:bookmarkEnd w:id="2160"/>
            <w:bookmarkEnd w:id="2161"/>
            <w:bookmarkEnd w:id="2162"/>
          </w:p>
        </w:tc>
        <w:bookmarkStart w:id="2163" w:name="_Toc112233462"/>
        <w:bookmarkStart w:id="2164" w:name="_Toc112243286"/>
        <w:bookmarkStart w:id="2165" w:name="_Toc112243541"/>
        <w:bookmarkStart w:id="2166" w:name="_Toc112264505"/>
        <w:bookmarkStart w:id="2167" w:name="_Toc112269787"/>
        <w:bookmarkEnd w:id="2163"/>
        <w:bookmarkEnd w:id="2164"/>
        <w:bookmarkEnd w:id="2165"/>
        <w:bookmarkEnd w:id="2166"/>
        <w:bookmarkEnd w:id="2167"/>
      </w:tr>
      <w:tr w:rsidR="004E49E7" w:rsidDel="00D402CE" w14:paraId="366E701C" w14:textId="0F9E9319" w:rsidTr="00451F5C">
        <w:trPr>
          <w:del w:id="2168" w:author="Bambi C" w:date="2022-08-24T11:33:00Z"/>
        </w:trPr>
        <w:tc>
          <w:tcPr>
            <w:tcW w:w="1011" w:type="dxa"/>
          </w:tcPr>
          <w:p w14:paraId="22DED02D" w14:textId="38615EA9" w:rsidR="00D23696" w:rsidDel="00D402CE" w:rsidRDefault="00D23696">
            <w:pPr>
              <w:shd w:val="clear" w:color="auto" w:fill="FFFF00"/>
              <w:rPr>
                <w:del w:id="2169" w:author="Bambi C" w:date="2022-08-24T11:33:00Z"/>
                <w:moveFrom w:id="2170" w:author="Bambi C" w:date="2022-08-19T11:45:00Z"/>
              </w:rPr>
              <w:pPrChange w:id="2171" w:author="Bambi C" w:date="2022-08-18T19:19:00Z">
                <w:pPr/>
              </w:pPrChange>
            </w:pPr>
            <w:moveFrom w:id="2172" w:author="Bambi C" w:date="2022-08-19T11:45:00Z">
              <w:del w:id="2173" w:author="Bambi C" w:date="2022-08-24T11:33:00Z">
                <w:r w:rsidRPr="00CC452E" w:rsidDel="00D402CE">
                  <w:delText>IO</w:delText>
                </w:r>
                <w:bookmarkStart w:id="2174" w:name="_Toc112233463"/>
                <w:bookmarkStart w:id="2175" w:name="_Toc112243287"/>
                <w:bookmarkStart w:id="2176" w:name="_Toc112243542"/>
                <w:bookmarkStart w:id="2177" w:name="_Toc112264506"/>
                <w:bookmarkStart w:id="2178" w:name="_Toc112269788"/>
                <w:bookmarkEnd w:id="2174"/>
                <w:bookmarkEnd w:id="2175"/>
                <w:bookmarkEnd w:id="2176"/>
                <w:bookmarkEnd w:id="2177"/>
                <w:bookmarkEnd w:id="2178"/>
              </w:del>
            </w:moveFrom>
          </w:p>
        </w:tc>
        <w:tc>
          <w:tcPr>
            <w:tcW w:w="2633" w:type="dxa"/>
          </w:tcPr>
          <w:p w14:paraId="58E505CB" w14:textId="6B07FBA4" w:rsidR="00D23696" w:rsidDel="00D402CE" w:rsidRDefault="00D23696">
            <w:pPr>
              <w:shd w:val="clear" w:color="auto" w:fill="FFFF00"/>
              <w:rPr>
                <w:del w:id="2179" w:author="Bambi C" w:date="2022-08-24T11:33:00Z"/>
                <w:moveFrom w:id="2180" w:author="Bambi C" w:date="2022-08-19T11:45:00Z"/>
              </w:rPr>
              <w:pPrChange w:id="2181" w:author="Bambi C" w:date="2022-08-18T19:19:00Z">
                <w:pPr/>
              </w:pPrChange>
            </w:pPr>
            <w:moveFrom w:id="2182" w:author="Bambi C" w:date="2022-08-19T11:45:00Z">
              <w:del w:id="2183" w:author="Bambi C" w:date="2022-08-24T11:33:00Z">
                <w:r w:rsidRPr="00CC452E" w:rsidDel="00D402CE">
                  <w:delText>input_task_to_remove</w:delText>
                </w:r>
                <w:bookmarkStart w:id="2184" w:name="_Toc112233464"/>
                <w:bookmarkStart w:id="2185" w:name="_Toc112243288"/>
                <w:bookmarkStart w:id="2186" w:name="_Toc112243543"/>
                <w:bookmarkStart w:id="2187" w:name="_Toc112264507"/>
                <w:bookmarkStart w:id="2188" w:name="_Toc112269789"/>
                <w:bookmarkEnd w:id="2184"/>
                <w:bookmarkEnd w:id="2185"/>
                <w:bookmarkEnd w:id="2186"/>
                <w:bookmarkEnd w:id="2187"/>
                <w:bookmarkEnd w:id="2188"/>
              </w:del>
            </w:moveFrom>
          </w:p>
        </w:tc>
        <w:tc>
          <w:tcPr>
            <w:tcW w:w="1368" w:type="dxa"/>
          </w:tcPr>
          <w:p w14:paraId="651C2678" w14:textId="3A1A33BD" w:rsidR="00D23696" w:rsidDel="00D402CE" w:rsidRDefault="00D23696">
            <w:pPr>
              <w:shd w:val="clear" w:color="auto" w:fill="FFFF00"/>
              <w:rPr>
                <w:del w:id="2189" w:author="Bambi C" w:date="2022-08-24T11:33:00Z"/>
                <w:moveFrom w:id="2190" w:author="Bambi C" w:date="2022-08-19T11:45:00Z"/>
              </w:rPr>
              <w:pPrChange w:id="2191" w:author="Bambi C" w:date="2022-08-18T19:19:00Z">
                <w:pPr/>
              </w:pPrChange>
            </w:pPr>
            <w:moveFrom w:id="2192" w:author="Bambi C" w:date="2022-08-19T11:45:00Z">
              <w:del w:id="2193" w:author="Bambi C" w:date="2022-08-24T11:33:00Z">
                <w:r w:rsidRPr="00CC452E" w:rsidDel="00D402CE">
                  <w:delText>remove.py</w:delText>
                </w:r>
                <w:bookmarkStart w:id="2194" w:name="_Toc112233465"/>
                <w:bookmarkStart w:id="2195" w:name="_Toc112243289"/>
                <w:bookmarkStart w:id="2196" w:name="_Toc112243544"/>
                <w:bookmarkStart w:id="2197" w:name="_Toc112264508"/>
                <w:bookmarkStart w:id="2198" w:name="_Toc112269790"/>
                <w:bookmarkEnd w:id="2194"/>
                <w:bookmarkEnd w:id="2195"/>
                <w:bookmarkEnd w:id="2196"/>
                <w:bookmarkEnd w:id="2197"/>
                <w:bookmarkEnd w:id="2198"/>
              </w:del>
            </w:moveFrom>
          </w:p>
        </w:tc>
        <w:tc>
          <w:tcPr>
            <w:tcW w:w="1271" w:type="dxa"/>
          </w:tcPr>
          <w:p w14:paraId="03FCAEC0" w14:textId="15E20930" w:rsidR="00D23696" w:rsidDel="00D402CE" w:rsidRDefault="00D23696">
            <w:pPr>
              <w:shd w:val="clear" w:color="auto" w:fill="FFFF00"/>
              <w:rPr>
                <w:del w:id="2199" w:author="Bambi C" w:date="2022-08-24T11:33:00Z"/>
                <w:moveFrom w:id="2200" w:author="Bambi C" w:date="2022-08-19T11:45:00Z"/>
              </w:rPr>
              <w:pPrChange w:id="2201" w:author="Bambi C" w:date="2022-08-18T19:19:00Z">
                <w:pPr/>
              </w:pPrChange>
            </w:pPr>
            <w:moveFrom w:id="2202" w:author="Bambi C" w:date="2022-08-19T11:45:00Z">
              <w:del w:id="2203" w:author="Bambi C" w:date="2022-08-24T11:33:00Z">
                <w:r w:rsidRPr="00CC452E" w:rsidDel="00D402CE">
                  <w:delText>2</w:delText>
                </w:r>
                <w:bookmarkStart w:id="2204" w:name="_Toc112233466"/>
                <w:bookmarkStart w:id="2205" w:name="_Toc112243290"/>
                <w:bookmarkStart w:id="2206" w:name="_Toc112243545"/>
                <w:bookmarkStart w:id="2207" w:name="_Toc112264509"/>
                <w:bookmarkStart w:id="2208" w:name="_Toc112269791"/>
                <w:bookmarkEnd w:id="2204"/>
                <w:bookmarkEnd w:id="2205"/>
                <w:bookmarkEnd w:id="2206"/>
                <w:bookmarkEnd w:id="2207"/>
                <w:bookmarkEnd w:id="2208"/>
              </w:del>
            </w:moveFrom>
          </w:p>
        </w:tc>
        <w:tc>
          <w:tcPr>
            <w:tcW w:w="1177" w:type="dxa"/>
          </w:tcPr>
          <w:p w14:paraId="0FC8B779" w14:textId="2CC157C6" w:rsidR="00D23696" w:rsidDel="00D402CE" w:rsidRDefault="00D23696">
            <w:pPr>
              <w:shd w:val="clear" w:color="auto" w:fill="FFFF00"/>
              <w:rPr>
                <w:del w:id="2209" w:author="Bambi C" w:date="2022-08-24T11:33:00Z"/>
                <w:moveFrom w:id="2210" w:author="Bambi C" w:date="2022-08-19T11:45:00Z"/>
              </w:rPr>
              <w:pPrChange w:id="2211" w:author="Bambi C" w:date="2022-08-18T19:19:00Z">
                <w:pPr/>
              </w:pPrChange>
            </w:pPr>
            <w:moveFrom w:id="2212" w:author="Bambi C" w:date="2022-08-19T11:45:00Z">
              <w:del w:id="2213" w:author="Bambi C" w:date="2022-08-24T11:33:00Z">
                <w:r w:rsidRPr="00CC452E" w:rsidDel="00D402CE">
                  <w:delText>pass</w:delText>
                </w:r>
                <w:bookmarkStart w:id="2214" w:name="_Toc112233467"/>
                <w:bookmarkStart w:id="2215" w:name="_Toc112243291"/>
                <w:bookmarkStart w:id="2216" w:name="_Toc112243546"/>
                <w:bookmarkStart w:id="2217" w:name="_Toc112264510"/>
                <w:bookmarkStart w:id="2218" w:name="_Toc112269792"/>
                <w:bookmarkEnd w:id="2214"/>
                <w:bookmarkEnd w:id="2215"/>
                <w:bookmarkEnd w:id="2216"/>
                <w:bookmarkEnd w:id="2217"/>
                <w:bookmarkEnd w:id="2218"/>
              </w:del>
            </w:moveFrom>
          </w:p>
        </w:tc>
        <w:tc>
          <w:tcPr>
            <w:tcW w:w="1085" w:type="dxa"/>
          </w:tcPr>
          <w:p w14:paraId="22334785" w14:textId="1218661D" w:rsidR="00D23696" w:rsidDel="00D402CE" w:rsidRDefault="00D23696">
            <w:pPr>
              <w:shd w:val="clear" w:color="auto" w:fill="FFFF00"/>
              <w:rPr>
                <w:del w:id="2219" w:author="Bambi C" w:date="2022-08-24T11:33:00Z"/>
                <w:moveFrom w:id="2220" w:author="Bambi C" w:date="2022-08-19T11:45:00Z"/>
              </w:rPr>
              <w:pPrChange w:id="2221" w:author="Bambi C" w:date="2022-08-18T19:19:00Z">
                <w:pPr/>
              </w:pPrChange>
            </w:pPr>
            <w:moveFrom w:id="2222" w:author="Bambi C" w:date="2022-08-19T11:45:00Z">
              <w:del w:id="2223" w:author="Bambi C" w:date="2022-08-24T11:33:00Z">
                <w:r w:rsidDel="00D402CE">
                  <w:delText>yes</w:delText>
                </w:r>
                <w:bookmarkStart w:id="2224" w:name="_Toc112233468"/>
                <w:bookmarkStart w:id="2225" w:name="_Toc112243292"/>
                <w:bookmarkStart w:id="2226" w:name="_Toc112243547"/>
                <w:bookmarkStart w:id="2227" w:name="_Toc112264511"/>
                <w:bookmarkStart w:id="2228" w:name="_Toc112269793"/>
                <w:bookmarkEnd w:id="2224"/>
                <w:bookmarkEnd w:id="2225"/>
                <w:bookmarkEnd w:id="2226"/>
                <w:bookmarkEnd w:id="2227"/>
                <w:bookmarkEnd w:id="2228"/>
              </w:del>
            </w:moveFrom>
          </w:p>
        </w:tc>
        <w:tc>
          <w:tcPr>
            <w:tcW w:w="1165" w:type="dxa"/>
          </w:tcPr>
          <w:p w14:paraId="244B7363" w14:textId="4C73C021" w:rsidR="00D23696" w:rsidDel="00D402CE" w:rsidRDefault="00D23696">
            <w:pPr>
              <w:shd w:val="clear" w:color="auto" w:fill="FFFF00"/>
              <w:rPr>
                <w:del w:id="2229" w:author="Bambi C" w:date="2022-08-24T11:33:00Z"/>
                <w:moveFrom w:id="2230" w:author="Bambi C" w:date="2022-08-19T11:45:00Z"/>
              </w:rPr>
              <w:pPrChange w:id="2231" w:author="Bambi C" w:date="2022-08-18T19:19:00Z">
                <w:pPr/>
              </w:pPrChange>
            </w:pPr>
            <w:moveFrom w:id="2232" w:author="Bambi C" w:date="2022-08-19T11:45:00Z">
              <w:del w:id="2233" w:author="Bambi C" w:date="2022-08-24T11:33:00Z">
                <w:r w:rsidRPr="00964C02" w:rsidDel="00D402CE">
                  <w:delText>pass</w:delText>
                </w:r>
                <w:bookmarkStart w:id="2234" w:name="_Toc112233469"/>
                <w:bookmarkStart w:id="2235" w:name="_Toc112243293"/>
                <w:bookmarkStart w:id="2236" w:name="_Toc112243548"/>
                <w:bookmarkStart w:id="2237" w:name="_Toc112264512"/>
                <w:bookmarkStart w:id="2238" w:name="_Toc112269794"/>
                <w:bookmarkEnd w:id="2234"/>
                <w:bookmarkEnd w:id="2235"/>
                <w:bookmarkEnd w:id="2236"/>
                <w:bookmarkEnd w:id="2237"/>
                <w:bookmarkEnd w:id="2238"/>
              </w:del>
            </w:moveFrom>
          </w:p>
        </w:tc>
        <w:bookmarkStart w:id="2239" w:name="_Toc112233470"/>
        <w:bookmarkStart w:id="2240" w:name="_Toc112243294"/>
        <w:bookmarkStart w:id="2241" w:name="_Toc112243549"/>
        <w:bookmarkStart w:id="2242" w:name="_Toc112264513"/>
        <w:bookmarkStart w:id="2243" w:name="_Toc112269795"/>
        <w:bookmarkEnd w:id="2239"/>
        <w:bookmarkEnd w:id="2240"/>
        <w:bookmarkEnd w:id="2241"/>
        <w:bookmarkEnd w:id="2242"/>
        <w:bookmarkEnd w:id="2243"/>
      </w:tr>
      <w:tr w:rsidR="004E49E7" w:rsidDel="00D402CE" w14:paraId="4B3168DA" w14:textId="60DFB439" w:rsidTr="00451F5C">
        <w:trPr>
          <w:del w:id="2244" w:author="Bambi C" w:date="2022-08-24T11:33:00Z"/>
        </w:trPr>
        <w:tc>
          <w:tcPr>
            <w:tcW w:w="1011" w:type="dxa"/>
          </w:tcPr>
          <w:p w14:paraId="3661ACB1" w14:textId="6665F9B8" w:rsidR="00D23696" w:rsidDel="00D402CE" w:rsidRDefault="00D23696">
            <w:pPr>
              <w:shd w:val="clear" w:color="auto" w:fill="FFFF00"/>
              <w:rPr>
                <w:del w:id="2245" w:author="Bambi C" w:date="2022-08-24T11:33:00Z"/>
                <w:moveFrom w:id="2246" w:author="Bambi C" w:date="2022-08-19T11:45:00Z"/>
              </w:rPr>
              <w:pPrChange w:id="2247" w:author="Bambi C" w:date="2022-08-18T19:19:00Z">
                <w:pPr/>
              </w:pPrChange>
            </w:pPr>
            <w:moveFrom w:id="2248" w:author="Bambi C" w:date="2022-08-19T11:45:00Z">
              <w:del w:id="2249" w:author="Bambi C" w:date="2022-08-24T11:33:00Z">
                <w:r w:rsidRPr="00CC452E" w:rsidDel="00D402CE">
                  <w:delText>Processor</w:delText>
                </w:r>
                <w:bookmarkStart w:id="2250" w:name="_Toc112233471"/>
                <w:bookmarkStart w:id="2251" w:name="_Toc112243295"/>
                <w:bookmarkStart w:id="2252" w:name="_Toc112243550"/>
                <w:bookmarkStart w:id="2253" w:name="_Toc112264514"/>
                <w:bookmarkStart w:id="2254" w:name="_Toc112269796"/>
                <w:bookmarkEnd w:id="2250"/>
                <w:bookmarkEnd w:id="2251"/>
                <w:bookmarkEnd w:id="2252"/>
                <w:bookmarkEnd w:id="2253"/>
                <w:bookmarkEnd w:id="2254"/>
              </w:del>
            </w:moveFrom>
          </w:p>
        </w:tc>
        <w:tc>
          <w:tcPr>
            <w:tcW w:w="2633" w:type="dxa"/>
          </w:tcPr>
          <w:p w14:paraId="5C2ADB9D" w14:textId="72785D91" w:rsidR="00D23696" w:rsidDel="00D402CE" w:rsidRDefault="00D23696">
            <w:pPr>
              <w:shd w:val="clear" w:color="auto" w:fill="FFFF00"/>
              <w:rPr>
                <w:del w:id="2255" w:author="Bambi C" w:date="2022-08-24T11:33:00Z"/>
                <w:moveFrom w:id="2256" w:author="Bambi C" w:date="2022-08-19T11:45:00Z"/>
              </w:rPr>
              <w:pPrChange w:id="2257" w:author="Bambi C" w:date="2022-08-18T19:19:00Z">
                <w:pPr/>
              </w:pPrChange>
            </w:pPr>
            <w:moveFrom w:id="2258" w:author="Bambi C" w:date="2022-08-19T11:45:00Z">
              <w:del w:id="2259" w:author="Bambi C" w:date="2022-08-24T11:33:00Z">
                <w:r w:rsidRPr="00CC452E" w:rsidDel="00D402CE">
                  <w:delText>remove_data_from_list</w:delText>
                </w:r>
                <w:bookmarkStart w:id="2260" w:name="_Toc112233472"/>
                <w:bookmarkStart w:id="2261" w:name="_Toc112243296"/>
                <w:bookmarkStart w:id="2262" w:name="_Toc112243551"/>
                <w:bookmarkStart w:id="2263" w:name="_Toc112264515"/>
                <w:bookmarkStart w:id="2264" w:name="_Toc112269797"/>
                <w:bookmarkEnd w:id="2260"/>
                <w:bookmarkEnd w:id="2261"/>
                <w:bookmarkEnd w:id="2262"/>
                <w:bookmarkEnd w:id="2263"/>
                <w:bookmarkEnd w:id="2264"/>
              </w:del>
            </w:moveFrom>
          </w:p>
        </w:tc>
        <w:tc>
          <w:tcPr>
            <w:tcW w:w="1368" w:type="dxa"/>
          </w:tcPr>
          <w:p w14:paraId="733803A7" w14:textId="3BEBBF02" w:rsidR="00D23696" w:rsidDel="00D402CE" w:rsidRDefault="00D23696">
            <w:pPr>
              <w:shd w:val="clear" w:color="auto" w:fill="FFFF00"/>
              <w:rPr>
                <w:del w:id="2265" w:author="Bambi C" w:date="2022-08-24T11:33:00Z"/>
                <w:moveFrom w:id="2266" w:author="Bambi C" w:date="2022-08-19T11:45:00Z"/>
              </w:rPr>
              <w:pPrChange w:id="2267" w:author="Bambi C" w:date="2022-08-18T19:19:00Z">
                <w:pPr/>
              </w:pPrChange>
            </w:pPr>
            <w:moveFrom w:id="2268" w:author="Bambi C" w:date="2022-08-19T11:45:00Z">
              <w:del w:id="2269" w:author="Bambi C" w:date="2022-08-24T11:33:00Z">
                <w:r w:rsidRPr="00CC452E" w:rsidDel="00D402CE">
                  <w:delText>remove.py</w:delText>
                </w:r>
                <w:bookmarkStart w:id="2270" w:name="_Toc112233473"/>
                <w:bookmarkStart w:id="2271" w:name="_Toc112243297"/>
                <w:bookmarkStart w:id="2272" w:name="_Toc112243552"/>
                <w:bookmarkStart w:id="2273" w:name="_Toc112264516"/>
                <w:bookmarkStart w:id="2274" w:name="_Toc112269798"/>
                <w:bookmarkEnd w:id="2270"/>
                <w:bookmarkEnd w:id="2271"/>
                <w:bookmarkEnd w:id="2272"/>
                <w:bookmarkEnd w:id="2273"/>
                <w:bookmarkEnd w:id="2274"/>
              </w:del>
            </w:moveFrom>
          </w:p>
        </w:tc>
        <w:tc>
          <w:tcPr>
            <w:tcW w:w="1271" w:type="dxa"/>
          </w:tcPr>
          <w:p w14:paraId="46F113E8" w14:textId="78E91108" w:rsidR="00D23696" w:rsidDel="00D402CE" w:rsidRDefault="00D23696">
            <w:pPr>
              <w:shd w:val="clear" w:color="auto" w:fill="FFFF00"/>
              <w:rPr>
                <w:del w:id="2275" w:author="Bambi C" w:date="2022-08-24T11:33:00Z"/>
                <w:moveFrom w:id="2276" w:author="Bambi C" w:date="2022-08-19T11:45:00Z"/>
              </w:rPr>
              <w:pPrChange w:id="2277" w:author="Bambi C" w:date="2022-08-18T19:19:00Z">
                <w:pPr/>
              </w:pPrChange>
            </w:pPr>
            <w:moveFrom w:id="2278" w:author="Bambi C" w:date="2022-08-19T11:45:00Z">
              <w:del w:id="2279" w:author="Bambi C" w:date="2022-08-24T11:33:00Z">
                <w:r w:rsidRPr="00CC452E" w:rsidDel="00D402CE">
                  <w:delText>2</w:delText>
                </w:r>
                <w:bookmarkStart w:id="2280" w:name="_Toc112233474"/>
                <w:bookmarkStart w:id="2281" w:name="_Toc112243298"/>
                <w:bookmarkStart w:id="2282" w:name="_Toc112243553"/>
                <w:bookmarkStart w:id="2283" w:name="_Toc112264517"/>
                <w:bookmarkStart w:id="2284" w:name="_Toc112269799"/>
                <w:bookmarkEnd w:id="2280"/>
                <w:bookmarkEnd w:id="2281"/>
                <w:bookmarkEnd w:id="2282"/>
                <w:bookmarkEnd w:id="2283"/>
                <w:bookmarkEnd w:id="2284"/>
              </w:del>
            </w:moveFrom>
          </w:p>
        </w:tc>
        <w:tc>
          <w:tcPr>
            <w:tcW w:w="1177" w:type="dxa"/>
          </w:tcPr>
          <w:p w14:paraId="29957709" w14:textId="365A71C1" w:rsidR="00D23696" w:rsidDel="00D402CE" w:rsidRDefault="00D23696">
            <w:pPr>
              <w:shd w:val="clear" w:color="auto" w:fill="FFFF00"/>
              <w:rPr>
                <w:del w:id="2285" w:author="Bambi C" w:date="2022-08-24T11:33:00Z"/>
                <w:moveFrom w:id="2286" w:author="Bambi C" w:date="2022-08-19T11:45:00Z"/>
              </w:rPr>
              <w:pPrChange w:id="2287" w:author="Bambi C" w:date="2022-08-18T19:19:00Z">
                <w:pPr/>
              </w:pPrChange>
            </w:pPr>
            <w:moveFrom w:id="2288" w:author="Bambi C" w:date="2022-08-19T11:45:00Z">
              <w:del w:id="2289" w:author="Bambi C" w:date="2022-08-24T11:33:00Z">
                <w:r w:rsidRPr="00CC452E" w:rsidDel="00D402CE">
                  <w:delText>pass</w:delText>
                </w:r>
                <w:bookmarkStart w:id="2290" w:name="_Toc112233475"/>
                <w:bookmarkStart w:id="2291" w:name="_Toc112243299"/>
                <w:bookmarkStart w:id="2292" w:name="_Toc112243554"/>
                <w:bookmarkStart w:id="2293" w:name="_Toc112264518"/>
                <w:bookmarkStart w:id="2294" w:name="_Toc112269800"/>
                <w:bookmarkEnd w:id="2290"/>
                <w:bookmarkEnd w:id="2291"/>
                <w:bookmarkEnd w:id="2292"/>
                <w:bookmarkEnd w:id="2293"/>
                <w:bookmarkEnd w:id="2294"/>
              </w:del>
            </w:moveFrom>
          </w:p>
        </w:tc>
        <w:tc>
          <w:tcPr>
            <w:tcW w:w="1085" w:type="dxa"/>
          </w:tcPr>
          <w:p w14:paraId="6604603F" w14:textId="6EC0C42A" w:rsidR="00D23696" w:rsidDel="00D402CE" w:rsidRDefault="00D23696">
            <w:pPr>
              <w:shd w:val="clear" w:color="auto" w:fill="FFFF00"/>
              <w:rPr>
                <w:del w:id="2295" w:author="Bambi C" w:date="2022-08-24T11:33:00Z"/>
                <w:moveFrom w:id="2296" w:author="Bambi C" w:date="2022-08-19T11:45:00Z"/>
              </w:rPr>
              <w:pPrChange w:id="2297" w:author="Bambi C" w:date="2022-08-18T19:19:00Z">
                <w:pPr/>
              </w:pPrChange>
            </w:pPr>
            <w:moveFrom w:id="2298" w:author="Bambi C" w:date="2022-08-19T11:45:00Z">
              <w:del w:id="2299" w:author="Bambi C" w:date="2022-08-24T11:33:00Z">
                <w:r w:rsidRPr="00CC452E" w:rsidDel="00D402CE">
                  <w:delText>yes</w:delText>
                </w:r>
                <w:bookmarkStart w:id="2300" w:name="_Toc112233476"/>
                <w:bookmarkStart w:id="2301" w:name="_Toc112243300"/>
                <w:bookmarkStart w:id="2302" w:name="_Toc112243555"/>
                <w:bookmarkStart w:id="2303" w:name="_Toc112264519"/>
                <w:bookmarkStart w:id="2304" w:name="_Toc112269801"/>
                <w:bookmarkEnd w:id="2300"/>
                <w:bookmarkEnd w:id="2301"/>
                <w:bookmarkEnd w:id="2302"/>
                <w:bookmarkEnd w:id="2303"/>
                <w:bookmarkEnd w:id="2304"/>
              </w:del>
            </w:moveFrom>
          </w:p>
        </w:tc>
        <w:tc>
          <w:tcPr>
            <w:tcW w:w="1165" w:type="dxa"/>
          </w:tcPr>
          <w:p w14:paraId="50ED31C5" w14:textId="4BD5B724" w:rsidR="00D23696" w:rsidDel="00D402CE" w:rsidRDefault="00D23696">
            <w:pPr>
              <w:shd w:val="clear" w:color="auto" w:fill="FFFF00"/>
              <w:rPr>
                <w:del w:id="2305" w:author="Bambi C" w:date="2022-08-24T11:33:00Z"/>
                <w:moveFrom w:id="2306" w:author="Bambi C" w:date="2022-08-19T11:45:00Z"/>
              </w:rPr>
              <w:pPrChange w:id="2307" w:author="Bambi C" w:date="2022-08-18T19:19:00Z">
                <w:pPr/>
              </w:pPrChange>
            </w:pPr>
            <w:moveFrom w:id="2308" w:author="Bambi C" w:date="2022-08-19T11:45:00Z">
              <w:del w:id="2309" w:author="Bambi C" w:date="2022-08-24T11:33:00Z">
                <w:r w:rsidRPr="00964C02" w:rsidDel="00D402CE">
                  <w:delText>pass</w:delText>
                </w:r>
                <w:bookmarkStart w:id="2310" w:name="_Toc112233477"/>
                <w:bookmarkStart w:id="2311" w:name="_Toc112243301"/>
                <w:bookmarkStart w:id="2312" w:name="_Toc112243556"/>
                <w:bookmarkStart w:id="2313" w:name="_Toc112264520"/>
                <w:bookmarkStart w:id="2314" w:name="_Toc112269802"/>
                <w:bookmarkEnd w:id="2310"/>
                <w:bookmarkEnd w:id="2311"/>
                <w:bookmarkEnd w:id="2312"/>
                <w:bookmarkEnd w:id="2313"/>
                <w:bookmarkEnd w:id="2314"/>
              </w:del>
            </w:moveFrom>
          </w:p>
        </w:tc>
        <w:bookmarkStart w:id="2315" w:name="_Toc112233478"/>
        <w:bookmarkStart w:id="2316" w:name="_Toc112243302"/>
        <w:bookmarkStart w:id="2317" w:name="_Toc112243557"/>
        <w:bookmarkStart w:id="2318" w:name="_Toc112264521"/>
        <w:bookmarkStart w:id="2319" w:name="_Toc112269803"/>
        <w:bookmarkEnd w:id="2315"/>
        <w:bookmarkEnd w:id="2316"/>
        <w:bookmarkEnd w:id="2317"/>
        <w:bookmarkEnd w:id="2318"/>
        <w:bookmarkEnd w:id="2319"/>
      </w:tr>
      <w:tr w:rsidR="004E49E7" w:rsidDel="00D402CE" w14:paraId="515A8D87" w14:textId="135FDF9C" w:rsidTr="00451F5C">
        <w:trPr>
          <w:del w:id="2320" w:author="Bambi C" w:date="2022-08-24T11:33:00Z"/>
        </w:trPr>
        <w:tc>
          <w:tcPr>
            <w:tcW w:w="1011" w:type="dxa"/>
          </w:tcPr>
          <w:p w14:paraId="5A3EAE76" w14:textId="0111C7E0" w:rsidR="00D54302" w:rsidDel="00D402CE" w:rsidRDefault="00D54302">
            <w:pPr>
              <w:shd w:val="clear" w:color="auto" w:fill="FFFF00"/>
              <w:rPr>
                <w:del w:id="2321" w:author="Bambi C" w:date="2022-08-24T11:33:00Z"/>
                <w:moveFrom w:id="2322" w:author="Bambi C" w:date="2022-08-19T11:45:00Z"/>
              </w:rPr>
              <w:pPrChange w:id="2323" w:author="Bambi C" w:date="2022-08-18T19:19:00Z">
                <w:pPr/>
              </w:pPrChange>
            </w:pPr>
            <w:bookmarkStart w:id="2324" w:name="_Toc112233479"/>
            <w:bookmarkStart w:id="2325" w:name="_Toc112243303"/>
            <w:bookmarkStart w:id="2326" w:name="_Toc112243558"/>
            <w:bookmarkStart w:id="2327" w:name="_Toc112264522"/>
            <w:bookmarkStart w:id="2328" w:name="_Toc112269804"/>
            <w:bookmarkEnd w:id="2324"/>
            <w:bookmarkEnd w:id="2325"/>
            <w:bookmarkEnd w:id="2326"/>
            <w:bookmarkEnd w:id="2327"/>
            <w:bookmarkEnd w:id="2328"/>
          </w:p>
        </w:tc>
        <w:tc>
          <w:tcPr>
            <w:tcW w:w="2633" w:type="dxa"/>
          </w:tcPr>
          <w:p w14:paraId="31B7C18E" w14:textId="222D95B3" w:rsidR="00D54302" w:rsidDel="00D402CE" w:rsidRDefault="00D54302">
            <w:pPr>
              <w:shd w:val="clear" w:color="auto" w:fill="FFFF00"/>
              <w:rPr>
                <w:del w:id="2329" w:author="Bambi C" w:date="2022-08-24T11:33:00Z"/>
                <w:moveFrom w:id="2330" w:author="Bambi C" w:date="2022-08-19T11:45:00Z"/>
              </w:rPr>
              <w:pPrChange w:id="2331" w:author="Bambi C" w:date="2022-08-18T19:19:00Z">
                <w:pPr/>
              </w:pPrChange>
            </w:pPr>
            <w:bookmarkStart w:id="2332" w:name="_Toc112233480"/>
            <w:bookmarkStart w:id="2333" w:name="_Toc112243304"/>
            <w:bookmarkStart w:id="2334" w:name="_Toc112243559"/>
            <w:bookmarkStart w:id="2335" w:name="_Toc112264523"/>
            <w:bookmarkStart w:id="2336" w:name="_Toc112269805"/>
            <w:bookmarkEnd w:id="2332"/>
            <w:bookmarkEnd w:id="2333"/>
            <w:bookmarkEnd w:id="2334"/>
            <w:bookmarkEnd w:id="2335"/>
            <w:bookmarkEnd w:id="2336"/>
          </w:p>
        </w:tc>
        <w:tc>
          <w:tcPr>
            <w:tcW w:w="1368" w:type="dxa"/>
          </w:tcPr>
          <w:p w14:paraId="71893282" w14:textId="49D4A5C8" w:rsidR="00D54302" w:rsidDel="00D402CE" w:rsidRDefault="00D54302">
            <w:pPr>
              <w:shd w:val="clear" w:color="auto" w:fill="FFFF00"/>
              <w:rPr>
                <w:del w:id="2337" w:author="Bambi C" w:date="2022-08-24T11:33:00Z"/>
                <w:moveFrom w:id="2338" w:author="Bambi C" w:date="2022-08-19T11:45:00Z"/>
              </w:rPr>
              <w:pPrChange w:id="2339" w:author="Bambi C" w:date="2022-08-18T19:19:00Z">
                <w:pPr/>
              </w:pPrChange>
            </w:pPr>
            <w:bookmarkStart w:id="2340" w:name="_Toc112233481"/>
            <w:bookmarkStart w:id="2341" w:name="_Toc112243305"/>
            <w:bookmarkStart w:id="2342" w:name="_Toc112243560"/>
            <w:bookmarkStart w:id="2343" w:name="_Toc112264524"/>
            <w:bookmarkStart w:id="2344" w:name="_Toc112269806"/>
            <w:bookmarkEnd w:id="2340"/>
            <w:bookmarkEnd w:id="2341"/>
            <w:bookmarkEnd w:id="2342"/>
            <w:bookmarkEnd w:id="2343"/>
            <w:bookmarkEnd w:id="2344"/>
          </w:p>
        </w:tc>
        <w:tc>
          <w:tcPr>
            <w:tcW w:w="1271" w:type="dxa"/>
          </w:tcPr>
          <w:p w14:paraId="3763A1D5" w14:textId="7DE8C002" w:rsidR="00D54302" w:rsidDel="00D402CE" w:rsidRDefault="00D54302">
            <w:pPr>
              <w:shd w:val="clear" w:color="auto" w:fill="FFFF00"/>
              <w:rPr>
                <w:del w:id="2345" w:author="Bambi C" w:date="2022-08-24T11:33:00Z"/>
                <w:moveFrom w:id="2346" w:author="Bambi C" w:date="2022-08-19T11:45:00Z"/>
              </w:rPr>
              <w:pPrChange w:id="2347" w:author="Bambi C" w:date="2022-08-18T19:19:00Z">
                <w:pPr/>
              </w:pPrChange>
            </w:pPr>
            <w:bookmarkStart w:id="2348" w:name="_Toc112233482"/>
            <w:bookmarkStart w:id="2349" w:name="_Toc112243306"/>
            <w:bookmarkStart w:id="2350" w:name="_Toc112243561"/>
            <w:bookmarkStart w:id="2351" w:name="_Toc112264525"/>
            <w:bookmarkStart w:id="2352" w:name="_Toc112269807"/>
            <w:bookmarkEnd w:id="2348"/>
            <w:bookmarkEnd w:id="2349"/>
            <w:bookmarkEnd w:id="2350"/>
            <w:bookmarkEnd w:id="2351"/>
            <w:bookmarkEnd w:id="2352"/>
          </w:p>
        </w:tc>
        <w:tc>
          <w:tcPr>
            <w:tcW w:w="1177" w:type="dxa"/>
          </w:tcPr>
          <w:p w14:paraId="044444EB" w14:textId="651B06DC" w:rsidR="00D54302" w:rsidDel="00D402CE" w:rsidRDefault="00D54302">
            <w:pPr>
              <w:shd w:val="clear" w:color="auto" w:fill="FFFF00"/>
              <w:rPr>
                <w:del w:id="2353" w:author="Bambi C" w:date="2022-08-24T11:33:00Z"/>
                <w:moveFrom w:id="2354" w:author="Bambi C" w:date="2022-08-19T11:45:00Z"/>
              </w:rPr>
              <w:pPrChange w:id="2355" w:author="Bambi C" w:date="2022-08-18T19:19:00Z">
                <w:pPr/>
              </w:pPrChange>
            </w:pPr>
            <w:bookmarkStart w:id="2356" w:name="_Toc112233483"/>
            <w:bookmarkStart w:id="2357" w:name="_Toc112243307"/>
            <w:bookmarkStart w:id="2358" w:name="_Toc112243562"/>
            <w:bookmarkStart w:id="2359" w:name="_Toc112264526"/>
            <w:bookmarkStart w:id="2360" w:name="_Toc112269808"/>
            <w:bookmarkEnd w:id="2356"/>
            <w:bookmarkEnd w:id="2357"/>
            <w:bookmarkEnd w:id="2358"/>
            <w:bookmarkEnd w:id="2359"/>
            <w:bookmarkEnd w:id="2360"/>
          </w:p>
        </w:tc>
        <w:tc>
          <w:tcPr>
            <w:tcW w:w="1085" w:type="dxa"/>
          </w:tcPr>
          <w:p w14:paraId="4A14AB5C" w14:textId="58E302C2" w:rsidR="00D54302" w:rsidDel="00D402CE" w:rsidRDefault="00D54302">
            <w:pPr>
              <w:shd w:val="clear" w:color="auto" w:fill="FFFF00"/>
              <w:rPr>
                <w:del w:id="2361" w:author="Bambi C" w:date="2022-08-24T11:33:00Z"/>
                <w:moveFrom w:id="2362" w:author="Bambi C" w:date="2022-08-19T11:45:00Z"/>
              </w:rPr>
              <w:pPrChange w:id="2363" w:author="Bambi C" w:date="2022-08-18T19:19:00Z">
                <w:pPr/>
              </w:pPrChange>
            </w:pPr>
            <w:bookmarkStart w:id="2364" w:name="_Toc112233484"/>
            <w:bookmarkStart w:id="2365" w:name="_Toc112243308"/>
            <w:bookmarkStart w:id="2366" w:name="_Toc112243563"/>
            <w:bookmarkStart w:id="2367" w:name="_Toc112264527"/>
            <w:bookmarkStart w:id="2368" w:name="_Toc112269809"/>
            <w:bookmarkEnd w:id="2364"/>
            <w:bookmarkEnd w:id="2365"/>
            <w:bookmarkEnd w:id="2366"/>
            <w:bookmarkEnd w:id="2367"/>
            <w:bookmarkEnd w:id="2368"/>
          </w:p>
        </w:tc>
        <w:tc>
          <w:tcPr>
            <w:tcW w:w="1165" w:type="dxa"/>
          </w:tcPr>
          <w:p w14:paraId="15FEC6E9" w14:textId="17EDA857" w:rsidR="00D54302" w:rsidDel="00D402CE" w:rsidRDefault="00D54302">
            <w:pPr>
              <w:shd w:val="clear" w:color="auto" w:fill="FFFF00"/>
              <w:rPr>
                <w:del w:id="2369" w:author="Bambi C" w:date="2022-08-24T11:33:00Z"/>
                <w:moveFrom w:id="2370" w:author="Bambi C" w:date="2022-08-19T11:45:00Z"/>
              </w:rPr>
              <w:pPrChange w:id="2371" w:author="Bambi C" w:date="2022-08-18T19:19:00Z">
                <w:pPr/>
              </w:pPrChange>
            </w:pPr>
            <w:bookmarkStart w:id="2372" w:name="_Toc112233485"/>
            <w:bookmarkStart w:id="2373" w:name="_Toc112243309"/>
            <w:bookmarkStart w:id="2374" w:name="_Toc112243564"/>
            <w:bookmarkStart w:id="2375" w:name="_Toc112264528"/>
            <w:bookmarkStart w:id="2376" w:name="_Toc112269810"/>
            <w:bookmarkEnd w:id="2372"/>
            <w:bookmarkEnd w:id="2373"/>
            <w:bookmarkEnd w:id="2374"/>
            <w:bookmarkEnd w:id="2375"/>
            <w:bookmarkEnd w:id="2376"/>
          </w:p>
        </w:tc>
        <w:bookmarkStart w:id="2377" w:name="_Toc112233486"/>
        <w:bookmarkStart w:id="2378" w:name="_Toc112243310"/>
        <w:bookmarkStart w:id="2379" w:name="_Toc112243565"/>
        <w:bookmarkStart w:id="2380" w:name="_Toc112264529"/>
        <w:bookmarkStart w:id="2381" w:name="_Toc112269811"/>
        <w:bookmarkEnd w:id="2377"/>
        <w:bookmarkEnd w:id="2378"/>
        <w:bookmarkEnd w:id="2379"/>
        <w:bookmarkEnd w:id="2380"/>
        <w:bookmarkEnd w:id="2381"/>
      </w:tr>
      <w:tr w:rsidR="004E49E7" w:rsidDel="00D402CE" w14:paraId="37BA38CB" w14:textId="64928247" w:rsidTr="00451F5C">
        <w:trPr>
          <w:del w:id="2382" w:author="Bambi C" w:date="2022-08-24T11:33:00Z"/>
        </w:trPr>
        <w:tc>
          <w:tcPr>
            <w:tcW w:w="1011" w:type="dxa"/>
          </w:tcPr>
          <w:p w14:paraId="19325177" w14:textId="319038A8" w:rsidR="00D54302" w:rsidDel="00D402CE" w:rsidRDefault="00D54302">
            <w:pPr>
              <w:shd w:val="clear" w:color="auto" w:fill="FFFF00"/>
              <w:rPr>
                <w:del w:id="2383" w:author="Bambi C" w:date="2022-08-24T11:33:00Z"/>
                <w:moveFrom w:id="2384" w:author="Bambi C" w:date="2022-08-19T11:45:00Z"/>
              </w:rPr>
              <w:pPrChange w:id="2385" w:author="Bambi C" w:date="2022-08-18T19:19:00Z">
                <w:pPr/>
              </w:pPrChange>
            </w:pPr>
            <w:moveFrom w:id="2386" w:author="Bambi C" w:date="2022-08-19T11:45:00Z">
              <w:del w:id="2387" w:author="Bambi C" w:date="2022-08-24T11:33:00Z">
                <w:r w:rsidRPr="00CC452E" w:rsidDel="00D402CE">
                  <w:delText>Processor</w:delText>
                </w:r>
                <w:bookmarkStart w:id="2388" w:name="_Toc112233487"/>
                <w:bookmarkStart w:id="2389" w:name="_Toc112243311"/>
                <w:bookmarkStart w:id="2390" w:name="_Toc112243566"/>
                <w:bookmarkStart w:id="2391" w:name="_Toc112264530"/>
                <w:bookmarkStart w:id="2392" w:name="_Toc112269812"/>
                <w:bookmarkEnd w:id="2388"/>
                <w:bookmarkEnd w:id="2389"/>
                <w:bookmarkEnd w:id="2390"/>
                <w:bookmarkEnd w:id="2391"/>
                <w:bookmarkEnd w:id="2392"/>
              </w:del>
            </w:moveFrom>
          </w:p>
        </w:tc>
        <w:tc>
          <w:tcPr>
            <w:tcW w:w="2633" w:type="dxa"/>
          </w:tcPr>
          <w:p w14:paraId="3A6C0A2A" w14:textId="49597877" w:rsidR="00D54302" w:rsidDel="00D402CE" w:rsidRDefault="00D54302">
            <w:pPr>
              <w:shd w:val="clear" w:color="auto" w:fill="FFFF00"/>
              <w:rPr>
                <w:del w:id="2393" w:author="Bambi C" w:date="2022-08-24T11:33:00Z"/>
                <w:moveFrom w:id="2394" w:author="Bambi C" w:date="2022-08-19T11:45:00Z"/>
              </w:rPr>
              <w:pPrChange w:id="2395" w:author="Bambi C" w:date="2022-08-18T19:19:00Z">
                <w:pPr/>
              </w:pPrChange>
            </w:pPr>
            <w:moveFrom w:id="2396" w:author="Bambi C" w:date="2022-08-19T11:45:00Z">
              <w:del w:id="2397" w:author="Bambi C" w:date="2022-08-24T11:33:00Z">
                <w:r w:rsidRPr="00CC452E" w:rsidDel="00D402CE">
                  <w:delText>write_data_to_file</w:delText>
                </w:r>
                <w:bookmarkStart w:id="2398" w:name="_Toc112233488"/>
                <w:bookmarkStart w:id="2399" w:name="_Toc112243312"/>
                <w:bookmarkStart w:id="2400" w:name="_Toc112243567"/>
                <w:bookmarkStart w:id="2401" w:name="_Toc112264531"/>
                <w:bookmarkStart w:id="2402" w:name="_Toc112269813"/>
                <w:bookmarkEnd w:id="2398"/>
                <w:bookmarkEnd w:id="2399"/>
                <w:bookmarkEnd w:id="2400"/>
                <w:bookmarkEnd w:id="2401"/>
                <w:bookmarkEnd w:id="2402"/>
              </w:del>
            </w:moveFrom>
          </w:p>
        </w:tc>
        <w:tc>
          <w:tcPr>
            <w:tcW w:w="1368" w:type="dxa"/>
          </w:tcPr>
          <w:p w14:paraId="5DCEAF1E" w14:textId="32E90DFA" w:rsidR="00D54302" w:rsidDel="00D402CE" w:rsidRDefault="00D54302">
            <w:pPr>
              <w:shd w:val="clear" w:color="auto" w:fill="FFFF00"/>
              <w:rPr>
                <w:del w:id="2403" w:author="Bambi C" w:date="2022-08-24T11:33:00Z"/>
                <w:moveFrom w:id="2404" w:author="Bambi C" w:date="2022-08-19T11:45:00Z"/>
              </w:rPr>
              <w:pPrChange w:id="2405" w:author="Bambi C" w:date="2022-08-18T19:19:00Z">
                <w:pPr/>
              </w:pPrChange>
            </w:pPr>
            <w:moveFrom w:id="2406" w:author="Bambi C" w:date="2022-08-19T11:45:00Z">
              <w:del w:id="2407" w:author="Bambi C" w:date="2022-08-24T11:33:00Z">
                <w:r w:rsidRPr="00CC452E" w:rsidDel="00D402CE">
                  <w:delText>write.py</w:delText>
                </w:r>
                <w:bookmarkStart w:id="2408" w:name="_Toc112233489"/>
                <w:bookmarkStart w:id="2409" w:name="_Toc112243313"/>
                <w:bookmarkStart w:id="2410" w:name="_Toc112243568"/>
                <w:bookmarkStart w:id="2411" w:name="_Toc112264532"/>
                <w:bookmarkStart w:id="2412" w:name="_Toc112269814"/>
                <w:bookmarkEnd w:id="2408"/>
                <w:bookmarkEnd w:id="2409"/>
                <w:bookmarkEnd w:id="2410"/>
                <w:bookmarkEnd w:id="2411"/>
                <w:bookmarkEnd w:id="2412"/>
              </w:del>
            </w:moveFrom>
          </w:p>
        </w:tc>
        <w:tc>
          <w:tcPr>
            <w:tcW w:w="1271" w:type="dxa"/>
          </w:tcPr>
          <w:p w14:paraId="5D210523" w14:textId="2B523310" w:rsidR="00D54302" w:rsidDel="00D402CE" w:rsidRDefault="00D54302">
            <w:pPr>
              <w:shd w:val="clear" w:color="auto" w:fill="FFFF00"/>
              <w:rPr>
                <w:del w:id="2413" w:author="Bambi C" w:date="2022-08-24T11:33:00Z"/>
                <w:moveFrom w:id="2414" w:author="Bambi C" w:date="2022-08-19T11:45:00Z"/>
              </w:rPr>
              <w:pPrChange w:id="2415" w:author="Bambi C" w:date="2022-08-18T19:19:00Z">
                <w:pPr/>
              </w:pPrChange>
            </w:pPr>
            <w:moveFrom w:id="2416" w:author="Bambi C" w:date="2022-08-19T11:45:00Z">
              <w:del w:id="2417" w:author="Bambi C" w:date="2022-08-24T11:33:00Z">
                <w:r w:rsidRPr="00CC452E" w:rsidDel="00D402CE">
                  <w:delText>3</w:delText>
                </w:r>
                <w:bookmarkStart w:id="2418" w:name="_Toc112233490"/>
                <w:bookmarkStart w:id="2419" w:name="_Toc112243314"/>
                <w:bookmarkStart w:id="2420" w:name="_Toc112243569"/>
                <w:bookmarkStart w:id="2421" w:name="_Toc112264533"/>
                <w:bookmarkStart w:id="2422" w:name="_Toc112269815"/>
                <w:bookmarkEnd w:id="2418"/>
                <w:bookmarkEnd w:id="2419"/>
                <w:bookmarkEnd w:id="2420"/>
                <w:bookmarkEnd w:id="2421"/>
                <w:bookmarkEnd w:id="2422"/>
              </w:del>
            </w:moveFrom>
          </w:p>
        </w:tc>
        <w:tc>
          <w:tcPr>
            <w:tcW w:w="1177" w:type="dxa"/>
          </w:tcPr>
          <w:p w14:paraId="56CEF77D" w14:textId="7377239F" w:rsidR="00D54302" w:rsidDel="00D402CE" w:rsidRDefault="00D54302">
            <w:pPr>
              <w:shd w:val="clear" w:color="auto" w:fill="FFFF00"/>
              <w:rPr>
                <w:del w:id="2423" w:author="Bambi C" w:date="2022-08-24T11:33:00Z"/>
                <w:moveFrom w:id="2424" w:author="Bambi C" w:date="2022-08-19T11:45:00Z"/>
              </w:rPr>
              <w:pPrChange w:id="2425" w:author="Bambi C" w:date="2022-08-18T19:19:00Z">
                <w:pPr/>
              </w:pPrChange>
            </w:pPr>
            <w:moveFrom w:id="2426" w:author="Bambi C" w:date="2022-08-19T11:45:00Z">
              <w:del w:id="2427" w:author="Bambi C" w:date="2022-08-24T11:33:00Z">
                <w:r w:rsidRPr="00CC452E" w:rsidDel="00D402CE">
                  <w:delText>pass</w:delText>
                </w:r>
                <w:bookmarkStart w:id="2428" w:name="_Toc112233491"/>
                <w:bookmarkStart w:id="2429" w:name="_Toc112243315"/>
                <w:bookmarkStart w:id="2430" w:name="_Toc112243570"/>
                <w:bookmarkStart w:id="2431" w:name="_Toc112264534"/>
                <w:bookmarkStart w:id="2432" w:name="_Toc112269816"/>
                <w:bookmarkEnd w:id="2428"/>
                <w:bookmarkEnd w:id="2429"/>
                <w:bookmarkEnd w:id="2430"/>
                <w:bookmarkEnd w:id="2431"/>
                <w:bookmarkEnd w:id="2432"/>
              </w:del>
            </w:moveFrom>
          </w:p>
        </w:tc>
        <w:tc>
          <w:tcPr>
            <w:tcW w:w="1085" w:type="dxa"/>
          </w:tcPr>
          <w:p w14:paraId="5CF96634" w14:textId="27BC2946" w:rsidR="00D54302" w:rsidDel="00D402CE" w:rsidRDefault="00D54302">
            <w:pPr>
              <w:shd w:val="clear" w:color="auto" w:fill="FFFF00"/>
              <w:rPr>
                <w:del w:id="2433" w:author="Bambi C" w:date="2022-08-24T11:33:00Z"/>
                <w:moveFrom w:id="2434" w:author="Bambi C" w:date="2022-08-19T11:45:00Z"/>
              </w:rPr>
              <w:pPrChange w:id="2435" w:author="Bambi C" w:date="2022-08-18T19:19:00Z">
                <w:pPr/>
              </w:pPrChange>
            </w:pPr>
            <w:moveFrom w:id="2436" w:author="Bambi C" w:date="2022-08-19T11:45:00Z">
              <w:del w:id="2437" w:author="Bambi C" w:date="2022-08-24T11:33:00Z">
                <w:r w:rsidRPr="00CC452E" w:rsidDel="00D402CE">
                  <w:delText>yes</w:delText>
                </w:r>
                <w:bookmarkStart w:id="2438" w:name="_Toc112233492"/>
                <w:bookmarkStart w:id="2439" w:name="_Toc112243316"/>
                <w:bookmarkStart w:id="2440" w:name="_Toc112243571"/>
                <w:bookmarkStart w:id="2441" w:name="_Toc112264535"/>
                <w:bookmarkStart w:id="2442" w:name="_Toc112269817"/>
                <w:bookmarkEnd w:id="2438"/>
                <w:bookmarkEnd w:id="2439"/>
                <w:bookmarkEnd w:id="2440"/>
                <w:bookmarkEnd w:id="2441"/>
                <w:bookmarkEnd w:id="2442"/>
              </w:del>
            </w:moveFrom>
          </w:p>
        </w:tc>
        <w:tc>
          <w:tcPr>
            <w:tcW w:w="1165" w:type="dxa"/>
          </w:tcPr>
          <w:p w14:paraId="66D2B307" w14:textId="1821D26E" w:rsidR="00D54302" w:rsidDel="00D402CE" w:rsidRDefault="00D54302">
            <w:pPr>
              <w:keepNext/>
              <w:shd w:val="clear" w:color="auto" w:fill="FFFF00"/>
              <w:rPr>
                <w:del w:id="2443" w:author="Bambi C" w:date="2022-08-24T11:33:00Z"/>
                <w:moveFrom w:id="2444" w:author="Bambi C" w:date="2022-08-19T11:45:00Z"/>
              </w:rPr>
              <w:pPrChange w:id="2445" w:author="Bambi C" w:date="2022-08-18T19:19:00Z">
                <w:pPr>
                  <w:keepNext/>
                </w:pPr>
              </w:pPrChange>
            </w:pPr>
            <w:moveFrom w:id="2446" w:author="Bambi C" w:date="2022-08-19T11:45:00Z">
              <w:del w:id="2447" w:author="Bambi C" w:date="2022-08-24T11:33:00Z">
                <w:r w:rsidRPr="00CC452E" w:rsidDel="00D402CE">
                  <w:delText>pass</w:delText>
                </w:r>
                <w:bookmarkStart w:id="2448" w:name="_Toc112233493"/>
                <w:bookmarkStart w:id="2449" w:name="_Toc112243317"/>
                <w:bookmarkStart w:id="2450" w:name="_Toc112243572"/>
                <w:bookmarkStart w:id="2451" w:name="_Toc112264536"/>
                <w:bookmarkStart w:id="2452" w:name="_Toc112269818"/>
                <w:bookmarkEnd w:id="2448"/>
                <w:bookmarkEnd w:id="2449"/>
                <w:bookmarkEnd w:id="2450"/>
                <w:bookmarkEnd w:id="2451"/>
                <w:bookmarkEnd w:id="2452"/>
              </w:del>
            </w:moveFrom>
          </w:p>
        </w:tc>
        <w:bookmarkStart w:id="2453" w:name="_Toc112233494"/>
        <w:bookmarkStart w:id="2454" w:name="_Toc112243318"/>
        <w:bookmarkStart w:id="2455" w:name="_Toc112243573"/>
        <w:bookmarkStart w:id="2456" w:name="_Toc112264537"/>
        <w:bookmarkStart w:id="2457" w:name="_Toc112269819"/>
        <w:bookmarkEnd w:id="2453"/>
        <w:bookmarkEnd w:id="2454"/>
        <w:bookmarkEnd w:id="2455"/>
        <w:bookmarkEnd w:id="2456"/>
        <w:bookmarkEnd w:id="2457"/>
      </w:tr>
    </w:tbl>
    <w:p w14:paraId="5BB069E0" w14:textId="6227707F" w:rsidR="00BC00BC" w:rsidDel="00D402CE" w:rsidRDefault="00A77FF4" w:rsidP="003426A3">
      <w:pPr>
        <w:jc w:val="right"/>
        <w:rPr>
          <w:del w:id="2458" w:author="Bambi C" w:date="2022-08-24T11:33:00Z"/>
          <w:moveFrom w:id="2459" w:author="Bambi C" w:date="2022-08-19T11:45:00Z"/>
        </w:rPr>
      </w:pPr>
      <w:moveFrom w:id="2460" w:author="Bambi C" w:date="2022-08-19T11:45:00Z">
        <w:del w:id="2461" w:author="Bambi C" w:date="2022-08-24T11:33:00Z">
          <w:r w:rsidDel="00D402CE">
            <w:delText xml:space="preserve">Figure </w:delText>
          </w:r>
          <w:r w:rsidDel="00D402CE">
            <w:rPr>
              <w:b/>
              <w:bCs/>
              <w:color w:val="514DAA" w:themeColor="accent2" w:themeShade="BF"/>
              <w:sz w:val="18"/>
              <w:szCs w:val="18"/>
            </w:rPr>
            <w:fldChar w:fldCharType="begin"/>
          </w:r>
          <w:r w:rsidDel="00D402CE">
            <w:delInstrText xml:space="preserve"> SEQ Figure \* ARABIC </w:delInstrText>
          </w:r>
          <w:r w:rsidDel="00D402CE">
            <w:rPr>
              <w:b/>
              <w:bCs/>
              <w:color w:val="514DAA" w:themeColor="accent2" w:themeShade="BF"/>
              <w:sz w:val="18"/>
              <w:szCs w:val="18"/>
            </w:rPr>
            <w:fldChar w:fldCharType="separate"/>
          </w:r>
          <w:r w:rsidDel="00D402CE">
            <w:rPr>
              <w:noProof/>
            </w:rPr>
            <w:delText>11</w:delText>
          </w:r>
          <w:r w:rsidDel="00D402CE">
            <w:rPr>
              <w:b/>
              <w:bCs/>
              <w:color w:val="514DAA" w:themeColor="accent2" w:themeShade="BF"/>
              <w:sz w:val="18"/>
              <w:szCs w:val="18"/>
            </w:rPr>
            <w:fldChar w:fldCharType="end"/>
          </w:r>
          <w:r w:rsidDel="00D402CE">
            <w:delText xml:space="preserve">. </w:delText>
          </w:r>
          <w:r w:rsidR="00D54302" w:rsidDel="00D402CE">
            <w:delText>Table</w:delText>
          </w:r>
          <w:r w:rsidDel="00D402CE">
            <w:delText xml:space="preserve"> for tracking module development status</w:delText>
          </w:r>
          <w:bookmarkStart w:id="2462" w:name="_Toc112233495"/>
          <w:bookmarkStart w:id="2463" w:name="_Toc112243319"/>
          <w:bookmarkStart w:id="2464" w:name="_Toc112243574"/>
          <w:bookmarkStart w:id="2465" w:name="_Toc112264538"/>
          <w:bookmarkStart w:id="2466" w:name="_Toc112269820"/>
          <w:bookmarkEnd w:id="2462"/>
          <w:bookmarkEnd w:id="2463"/>
          <w:bookmarkEnd w:id="2464"/>
          <w:bookmarkEnd w:id="2465"/>
          <w:bookmarkEnd w:id="2466"/>
        </w:del>
      </w:moveFrom>
    </w:p>
    <w:moveFromRangeEnd w:id="1439"/>
    <w:p w14:paraId="3F6E5EDE" w14:textId="487CD82B" w:rsidR="00C123B0" w:rsidRPr="00E67DD3" w:rsidDel="00D402CE" w:rsidRDefault="00A61B9F" w:rsidP="003426A3">
      <w:pPr>
        <w:jc w:val="right"/>
        <w:rPr>
          <w:del w:id="2467" w:author="Bambi C" w:date="2022-08-24T11:33:00Z"/>
        </w:rPr>
      </w:pPr>
      <w:del w:id="2468" w:author="Bambi C" w:date="2022-08-24T11:33:00Z">
        <w:r w:rsidRPr="00E67DD3" w:rsidDel="00D402CE">
          <w:delText>[</w:delText>
        </w:r>
        <w:r w:rsidRPr="00E67DD3" w:rsidDel="00D402CE">
          <w:fldChar w:fldCharType="begin"/>
        </w:r>
        <w:r w:rsidRPr="00E67DD3" w:rsidDel="00D402CE">
          <w:delInstrText xml:space="preserve"> REF _Ref108280728 \h  \* MERGEFORMAT </w:delInstrText>
        </w:r>
        <w:r w:rsidRPr="00E67DD3" w:rsidDel="00D402CE">
          <w:fldChar w:fldCharType="separate"/>
        </w:r>
        <w:r w:rsidRPr="00E67DD3" w:rsidDel="00D402CE">
          <w:delText>Table of Contents</w:delText>
        </w:r>
        <w:r w:rsidRPr="00E67DD3" w:rsidDel="00D402CE">
          <w:fldChar w:fldCharType="end"/>
        </w:r>
        <w:r w:rsidR="003426A3" w:rsidRPr="00E67DD3" w:rsidDel="00D402CE">
          <w:delText>]</w:delText>
        </w:r>
        <w:bookmarkStart w:id="2469" w:name="_Toc112233496"/>
        <w:bookmarkStart w:id="2470" w:name="_Toc112243320"/>
        <w:bookmarkStart w:id="2471" w:name="_Toc112243575"/>
        <w:bookmarkStart w:id="2472" w:name="_Toc112264539"/>
        <w:bookmarkStart w:id="2473" w:name="_Toc112269821"/>
        <w:bookmarkEnd w:id="2469"/>
        <w:bookmarkEnd w:id="2470"/>
        <w:bookmarkEnd w:id="2471"/>
        <w:bookmarkEnd w:id="2472"/>
        <w:bookmarkEnd w:id="2473"/>
      </w:del>
    </w:p>
    <w:p w14:paraId="230095CD" w14:textId="6220AC50" w:rsidR="000750B3" w:rsidRPr="00E67DD3" w:rsidRDefault="003241FB" w:rsidP="00DD4F4F">
      <w:pPr>
        <w:pStyle w:val="Heading4"/>
      </w:pPr>
      <w:bookmarkStart w:id="2474" w:name="_Toc112269822"/>
      <w:ins w:id="2475" w:author="Bambi C" w:date="2022-08-19T16:55:00Z">
        <w:r w:rsidRPr="003241FB">
          <w:t>Open file</w:t>
        </w:r>
      </w:ins>
      <w:ins w:id="2476" w:author="Bambi C" w:date="2022-08-24T11:54:00Z">
        <w:r w:rsidR="00D97C89">
          <w:t xml:space="preserve">, </w:t>
        </w:r>
        <w:r w:rsidR="006D7299">
          <w:t>Display data</w:t>
        </w:r>
      </w:ins>
      <w:bookmarkEnd w:id="2474"/>
      <w:del w:id="2477" w:author="Bambi C" w:date="2022-08-19T12:52:00Z">
        <w:r w:rsidR="00894C39" w:rsidDel="00693BE0">
          <w:delText xml:space="preserve">Start program, </w:delText>
        </w:r>
        <w:r w:rsidR="00605227" w:rsidDel="00693BE0">
          <w:delText>Show data from file</w:delText>
        </w:r>
      </w:del>
    </w:p>
    <w:p w14:paraId="6CFB03E7" w14:textId="0CA7DF08" w:rsidR="00B951E2" w:rsidRDefault="00693BE0" w:rsidP="00B951E2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478" w:author="Bambi C" w:date="2022-08-19T17:08:00Z"/>
        </w:rPr>
      </w:pPr>
      <w:ins w:id="2479" w:author="Bambi C" w:date="2022-08-19T12:52:00Z">
        <w:r w:rsidRPr="00206B93">
          <w:rPr>
            <w:i/>
            <w:iCs w:val="0"/>
          </w:rPr>
          <w:lastRenderedPageBreak/>
          <w:t xml:space="preserve">Requirement </w:t>
        </w:r>
        <w:r>
          <w:rPr>
            <w:i/>
            <w:iCs w:val="0"/>
          </w:rPr>
          <w:t>1</w:t>
        </w:r>
        <w:r w:rsidRPr="00206B93">
          <w:rPr>
            <w:i/>
            <w:iCs w:val="0"/>
          </w:rPr>
          <w:t>:</w:t>
        </w:r>
        <w:r>
          <w:rPr>
            <w:i/>
            <w:iCs w:val="0"/>
          </w:rPr>
          <w:t xml:space="preserve"> </w:t>
        </w:r>
      </w:ins>
      <w:ins w:id="2480" w:author="Bambi C" w:date="2022-08-19T17:04:00Z">
        <w:r w:rsidR="003579A4">
          <w:rPr>
            <w:i/>
            <w:iCs w:val="0"/>
          </w:rPr>
          <w:t xml:space="preserve">Allow </w:t>
        </w:r>
      </w:ins>
      <w:ins w:id="2481" w:author="Bambi C" w:date="2022-08-24T13:02:00Z">
        <w:r w:rsidR="005732C1">
          <w:rPr>
            <w:i/>
            <w:iCs w:val="0"/>
          </w:rPr>
          <w:t>program</w:t>
        </w:r>
      </w:ins>
      <w:ins w:id="2482" w:author="Bambi C" w:date="2022-08-19T17:04:00Z">
        <w:r w:rsidR="003579A4">
          <w:rPr>
            <w:i/>
            <w:iCs w:val="0"/>
          </w:rPr>
          <w:t xml:space="preserve"> to open default</w:t>
        </w:r>
      </w:ins>
      <w:ins w:id="2483" w:author="Bambi C" w:date="2022-08-24T11:32:00Z">
        <w:r w:rsidR="00065AF2">
          <w:rPr>
            <w:i/>
            <w:iCs w:val="0"/>
          </w:rPr>
          <w:t xml:space="preserve"> output file.</w:t>
        </w:r>
      </w:ins>
    </w:p>
    <w:p w14:paraId="674DFDEB" w14:textId="1DB89171" w:rsidR="007120DB" w:rsidRPr="00693BE0" w:rsidDel="00693BE0" w:rsidRDefault="007120DB" w:rsidP="00451F5C">
      <w:pPr>
        <w:rPr>
          <w:del w:id="2484" w:author="Bambi C" w:date="2022-08-19T12:52:00Z"/>
          <w:rFonts w:cstheme="minorHAnsi"/>
          <w:color w:val="000000" w:themeColor="text1"/>
        </w:rPr>
      </w:pPr>
    </w:p>
    <w:tbl>
      <w:tblPr>
        <w:tblStyle w:val="TableGrid"/>
        <w:tblW w:w="8928" w:type="dxa"/>
        <w:tblInd w:w="82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D352F" w:rsidRPr="00682729" w:rsidDel="002A471B" w14:paraId="02FD32AA" w14:textId="4578CAF9" w:rsidTr="006D79B4">
        <w:trPr>
          <w:del w:id="2485" w:author="Bambi C" w:date="2022-08-24T11:51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8450888" w14:textId="6D3D4D8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8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8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6B652E42" w14:textId="617148B5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8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8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23AC868D" w14:textId="47B2281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1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file_name_str = "ToDoFile.txt"  # The name of the data file</w:delText>
              </w:r>
            </w:del>
          </w:p>
          <w:p w14:paraId="2CB28A58" w14:textId="22368B5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3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row_dic = {}  # A row of data separated into elements of a dictionary</w:delText>
              </w:r>
            </w:del>
          </w:p>
          <w:p w14:paraId="58721182" w14:textId="2DF2339B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{Task,Priority}</w:delText>
              </w:r>
            </w:del>
          </w:p>
          <w:p w14:paraId="2B168344" w14:textId="0A24E97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list_of_rows = []  # List of dictionary rows</w:delText>
              </w:r>
            </w:del>
          </w:p>
          <w:p w14:paraId="19B695C8" w14:textId="7A6C6E5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49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49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table_lst = []  # A list that acts as a 'table' of rows</w:delText>
              </w:r>
            </w:del>
          </w:p>
          <w:p w14:paraId="0C9CD77A" w14:textId="1F04E51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01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choice_str = ""  # Captures the user option selection</w:delText>
              </w:r>
            </w:del>
          </w:p>
          <w:p w14:paraId="7803112C" w14:textId="19D5A62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28B6CB7B" w14:textId="3455121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07A90953" w14:textId="356D1C7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0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7AD76E3F" w14:textId="0C6E8A1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0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class Processor:</w:delText>
              </w:r>
            </w:del>
          </w:p>
          <w:p w14:paraId="35AD5076" w14:textId="71D1B447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0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0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 Performs Processing tasks """</w:delText>
              </w:r>
            </w:del>
          </w:p>
          <w:p w14:paraId="54F49628" w14:textId="14FE0E2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46316DD3" w14:textId="2201E1F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1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714F03B4" w14:textId="0321BB5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1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read_data_from_file(file_name, list_of_rows):</w:delText>
              </w:r>
            </w:del>
          </w:p>
          <w:p w14:paraId="7F4DF83D" w14:textId="2FA7CFB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1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Reads data from a file into a list of dictionary rows</w:delText>
              </w:r>
            </w:del>
          </w:p>
          <w:p w14:paraId="6D393312" w14:textId="53D8C12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46691D91" w14:textId="34520567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1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1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file_name: (string) with name of file:</w:delText>
              </w:r>
            </w:del>
          </w:p>
          <w:p w14:paraId="49A03065" w14:textId="74AD2131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21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216D8209" w14:textId="02DB386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23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012269F7" w14:textId="71433DA2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2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2047E247" w14:textId="13AA29D6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2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list_of_rows.clear()  # clear current data</w:delText>
              </w:r>
            </w:del>
          </w:p>
          <w:p w14:paraId="00C08475" w14:textId="4B166E3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2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2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 = open(file_name, "r")</w:delText>
              </w:r>
            </w:del>
          </w:p>
          <w:p w14:paraId="74A62021" w14:textId="3690258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242B8D36" w14:textId="3F4102E6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3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line in file:</w:delText>
              </w:r>
            </w:del>
          </w:p>
          <w:p w14:paraId="35D51793" w14:textId="28D6C7DB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3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task, priority = line.split(",")</w:delText>
              </w:r>
            </w:del>
          </w:p>
          <w:p w14:paraId="4AF63CC4" w14:textId="29671EF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3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row_dic = {"Task": task.strip(), "Priority": priority.strip()}</w:delText>
              </w:r>
            </w:del>
          </w:p>
          <w:p w14:paraId="6386074A" w14:textId="153702D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3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list_of_rows.append(row_dic)</w:delText>
              </w:r>
            </w:del>
          </w:p>
          <w:p w14:paraId="27D284CA" w14:textId="7A7565F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3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523D0A3B" w14:textId="3F2AC73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41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file.close()</w:delText>
              </w:r>
            </w:del>
          </w:p>
          <w:p w14:paraId="0ABE52E7" w14:textId="574BAFB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43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print("\n\tfile_name = " + file_name)  # temp_debugging</w:delText>
              </w:r>
            </w:del>
          </w:p>
          <w:p w14:paraId="427F16C0" w14:textId="5F927F2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4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20988B62" w14:textId="1225E5F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1727FAF5" w14:textId="52F44843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73D34000" w14:textId="6632D095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4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4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0A4B2648" w14:textId="228B2451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51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00084963" w14:textId="4EFCF996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58F41B67" w14:textId="471799D1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5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noinspection PyDecorator</w:delText>
              </w:r>
            </w:del>
          </w:p>
          <w:p w14:paraId="27CC205A" w14:textId="6AD7EA9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5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5D01ED51" w14:textId="3B4AA706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58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output_current_tasks_in_list(list_of_rows):</w:delText>
              </w:r>
            </w:del>
          </w:p>
          <w:p w14:paraId="2DFA275A" w14:textId="3D51F20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59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60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Shows the current Tasks in the list of dictionaries rows</w:delText>
              </w:r>
            </w:del>
          </w:p>
          <w:p w14:paraId="70C462E3" w14:textId="0BBF4E1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39128B56" w14:textId="1AAF91C2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63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of rows you want to display</w:delText>
              </w:r>
            </w:del>
          </w:p>
          <w:p w14:paraId="1778393D" w14:textId="70F164B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6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nothing</w:delText>
              </w:r>
            </w:del>
          </w:p>
          <w:p w14:paraId="7A388836" w14:textId="16A4F87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6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65CE8284" w14:textId="3EB9D407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6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6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print("\n\t******* The current tasks To Do are: *******")</w:delText>
              </w:r>
            </w:del>
          </w:p>
          <w:p w14:paraId="3E71E861" w14:textId="1CDFC177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71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row in list_of_rows:</w:delText>
              </w:r>
            </w:del>
          </w:p>
          <w:p w14:paraId="32ECB6B1" w14:textId="5C63C25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73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print("\t" + row["Task"] + " (" + row["Priority"] + ")")</w:delText>
              </w:r>
            </w:del>
          </w:p>
          <w:p w14:paraId="3E297BE4" w14:textId="4D03926C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7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print("\t*******************************************")</w:delText>
              </w:r>
            </w:del>
          </w:p>
          <w:p w14:paraId="5882C0A1" w14:textId="1D150DFB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2B24C26C" w14:textId="4BC61A5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3C436C39" w14:textId="1AE12530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7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7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019B8906" w14:textId="4A5C511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8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46E45524" w14:textId="7DBD4A9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8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82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</w:del>
          </w:p>
          <w:p w14:paraId="40A31521" w14:textId="7651C11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83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84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Processor.read_data_from_file(file_name=file_name_str,</w:delText>
              </w:r>
            </w:del>
          </w:p>
          <w:p w14:paraId="4B6E6A21" w14:textId="4A07825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85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86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list_of_rows=table_lst)  # Read file</w:delText>
              </w:r>
            </w:del>
          </w:p>
          <w:p w14:paraId="65EA5757" w14:textId="1D20F44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87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6A259F43" w14:textId="1A6AB9EA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8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8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405BB471" w14:textId="0B6B1429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9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19262A7F" w14:textId="25F12DAE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91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6838FCA3" w14:textId="29808335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9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93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</w:del>
          </w:p>
          <w:p w14:paraId="6D40E363" w14:textId="3B19077F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94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9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IO.output_current_tasks_in_list(list_of_rows=table_lst)  # Show \</w:delText>
              </w:r>
            </w:del>
          </w:p>
          <w:p w14:paraId="6D603590" w14:textId="48806134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96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97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current data in the list/table</w:delText>
              </w:r>
            </w:del>
          </w:p>
          <w:p w14:paraId="1EF3C508" w14:textId="5F5C18E2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598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599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IO.output_menu_tasks()  # Shows menu</w:delText>
              </w:r>
            </w:del>
          </w:p>
          <w:p w14:paraId="08DA9728" w14:textId="30CC5998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600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  <w:del w:id="2601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choice_str = IO.input_menu_choice()  # Get menu option</w:delText>
              </w:r>
            </w:del>
          </w:p>
          <w:p w14:paraId="44E58570" w14:textId="2A95D77D" w:rsidR="00E72448" w:rsidRPr="00E72448" w:rsidDel="00A017BC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del w:id="2602" w:author="Bambi C" w:date="2022-08-19T12:51:00Z"/>
                <w:rFonts w:ascii="Consolas" w:hAnsi="Consolas" w:cs="Consolas"/>
                <w:iCs w:val="0"/>
                <w:color w:val="000000" w:themeColor="text1"/>
              </w:rPr>
            </w:pPr>
          </w:p>
          <w:p w14:paraId="5FE22DA0" w14:textId="2DB64B70" w:rsidR="006D352F" w:rsidRPr="009E33F3" w:rsidDel="002A471B" w:rsidRDefault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440" w:right="10"/>
              <w:rPr>
                <w:del w:id="2603" w:author="Bambi C" w:date="2022-08-24T11:51:00Z"/>
                <w:rFonts w:ascii="Consolas" w:hAnsi="Consolas" w:cs="Consolas"/>
                <w:iCs w:val="0"/>
                <w:color w:val="000000" w:themeColor="text1"/>
              </w:rPr>
              <w:pPrChange w:id="2604" w:author="Bambi C" w:date="2022-08-20T07:45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del w:id="2605" w:author="Bambi C" w:date="2022-08-19T12:51:00Z">
              <w:r w:rsidRPr="00E72448" w:rsidDel="00A017BC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</w:p>
        </w:tc>
      </w:tr>
    </w:tbl>
    <w:p w14:paraId="69A88671" w14:textId="3FBA387B" w:rsidR="00573A8B" w:rsidRDefault="00D941A3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06" w:author="Bambi C" w:date="2022-08-24T13:33:00Z"/>
        </w:rPr>
      </w:pPr>
      <w:bookmarkStart w:id="2607" w:name="_Ref110356020"/>
      <w:ins w:id="2608" w:author="Bambi C" w:date="2022-08-24T13:24:00Z">
        <w:r w:rsidRPr="00206B93">
          <w:rPr>
            <w:i/>
            <w:iCs w:val="0"/>
          </w:rPr>
          <w:t xml:space="preserve">Requirement </w:t>
        </w:r>
        <w:r>
          <w:rPr>
            <w:i/>
            <w:iCs w:val="0"/>
          </w:rPr>
          <w:t>2</w:t>
        </w:r>
        <w:r w:rsidRPr="00206B93">
          <w:rPr>
            <w:i/>
            <w:iCs w:val="0"/>
          </w:rPr>
          <w:t>:</w:t>
        </w:r>
        <w:r>
          <w:rPr>
            <w:i/>
            <w:iCs w:val="0"/>
          </w:rPr>
          <w:t xml:space="preserve"> Allow program</w:t>
        </w:r>
        <w:r>
          <w:rPr>
            <w:i/>
            <w:iCs w:val="0"/>
          </w:rPr>
          <w:t xml:space="preserve"> to display current data</w:t>
        </w:r>
      </w:ins>
      <w:ins w:id="2609" w:author="Bambi C" w:date="2022-08-24T13:25:00Z">
        <w:r>
          <w:rPr>
            <w:i/>
            <w:iCs w:val="0"/>
          </w:rPr>
          <w:t xml:space="preserve"> to user in human-readable format.</w:t>
        </w:r>
      </w:ins>
      <w:del w:id="2610" w:author="Bambi C" w:date="2022-08-24T11:51:00Z">
        <w:r w:rsidR="00A31326" w:rsidDel="002A471B">
          <w:delText xml:space="preserve">Figure </w:delText>
        </w:r>
        <w:r w:rsidR="00DE6474" w:rsidDel="002A471B">
          <w:fldChar w:fldCharType="begin"/>
        </w:r>
        <w:r w:rsidR="00DE6474" w:rsidDel="002A471B">
          <w:delInstrText xml:space="preserve"> SEQ Figure \* ARABIC </w:delInstrText>
        </w:r>
        <w:r w:rsidR="00DE6474" w:rsidDel="002A471B">
          <w:fldChar w:fldCharType="separate"/>
        </w:r>
        <w:r w:rsidR="00A77FF4" w:rsidDel="002A471B">
          <w:rPr>
            <w:noProof/>
          </w:rPr>
          <w:delText>12</w:delText>
        </w:r>
        <w:r w:rsidR="00DE6474" w:rsidDel="002A471B">
          <w:rPr>
            <w:noProof/>
          </w:rPr>
          <w:fldChar w:fldCharType="end"/>
        </w:r>
        <w:bookmarkEnd w:id="2607"/>
        <w:r w:rsidR="00A31326" w:rsidDel="002A471B">
          <w:delText xml:space="preserve">. </w:delText>
        </w:r>
      </w:del>
      <w:del w:id="2611" w:author="Bambi C" w:date="2022-08-19T17:07:00Z">
        <w:r w:rsidR="00A31326" w:rsidDel="00B951E2">
          <w:delText>Source code for menu function</w:delText>
        </w:r>
      </w:del>
    </w:p>
    <w:p w14:paraId="71D86264" w14:textId="1BD78D93" w:rsidR="00C21A8B" w:rsidRDefault="003871A2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12" w:author="Bambi C" w:date="2022-08-24T14:32:00Z"/>
          <w:rFonts w:cstheme="minorHAnsi"/>
        </w:rPr>
      </w:pPr>
      <w:ins w:id="2613" w:author="Bambi C" w:date="2022-08-24T14:23:00Z">
        <w:r>
          <w:t xml:space="preserve">The program begins by </w:t>
        </w:r>
      </w:ins>
      <w:ins w:id="2614" w:author="Bambi C" w:date="2022-08-24T14:24:00Z">
        <w:r w:rsidR="00716935">
          <w:t xml:space="preserve">importing the pickle module: </w:t>
        </w:r>
        <w:r w:rsidR="00716935" w:rsidRPr="00716935">
          <w:rPr>
            <w:rFonts w:ascii="Consolas" w:hAnsi="Consolas" w:cs="Consolas"/>
            <w:rPrChange w:id="2615" w:author="Bambi C" w:date="2022-08-24T14:24:00Z">
              <w:rPr/>
            </w:rPrChange>
          </w:rPr>
          <w:t>import pickle</w:t>
        </w:r>
        <w:r w:rsidR="00716935">
          <w:rPr>
            <w:rFonts w:cstheme="minorHAnsi"/>
          </w:rPr>
          <w:t xml:space="preserve">, which is needed </w:t>
        </w:r>
        <w:r w:rsidR="00D60F57">
          <w:rPr>
            <w:rFonts w:cstheme="minorHAnsi"/>
          </w:rPr>
          <w:t xml:space="preserve">for using the pickle </w:t>
        </w:r>
      </w:ins>
      <w:ins w:id="2616" w:author="Bambi C" w:date="2022-08-24T14:25:00Z">
        <w:r w:rsidR="00D60F57">
          <w:rPr>
            <w:rFonts w:cstheme="minorHAnsi"/>
          </w:rPr>
          <w:t xml:space="preserve">function </w:t>
        </w:r>
      </w:ins>
      <w:ins w:id="2617" w:author="Bambi C" w:date="2022-08-24T14:26:00Z">
        <w:r w:rsidR="00772C77">
          <w:rPr>
            <w:rFonts w:cstheme="minorHAnsi"/>
          </w:rPr>
          <w:t>to ‘load’ the data from the file</w:t>
        </w:r>
      </w:ins>
      <w:ins w:id="2618" w:author="Bambi C" w:date="2022-08-24T18:14:00Z">
        <w:r w:rsidR="002C5B3E">
          <w:rPr>
            <w:rFonts w:cstheme="minorHAnsi"/>
          </w:rPr>
          <w:t xml:space="preserve"> (</w:t>
        </w:r>
      </w:ins>
      <w:ins w:id="2619" w:author="Bambi C" w:date="2022-08-24T18:15:00Z">
        <w:r w:rsidR="002C5B3E">
          <w:fldChar w:fldCharType="begin"/>
        </w:r>
        <w:r w:rsidR="002C5B3E">
          <w:instrText xml:space="preserve"> REF _Ref112257337 \h </w:instrText>
        </w:r>
        <w:r w:rsidR="002C5B3E">
          <w:fldChar w:fldCharType="separate"/>
        </w:r>
        <w:r w:rsidR="002C5B3E">
          <w:t xml:space="preserve">Figure </w:t>
        </w:r>
        <w:r w:rsidR="002C5B3E">
          <w:rPr>
            <w:noProof/>
          </w:rPr>
          <w:t>10</w:t>
        </w:r>
        <w:r w:rsidR="002C5B3E">
          <w:fldChar w:fldCharType="end"/>
        </w:r>
      </w:ins>
      <w:ins w:id="2620" w:author="Bambi C" w:date="2022-08-24T18:14:00Z">
        <w:r w:rsidR="002C5B3E">
          <w:rPr>
            <w:rFonts w:cstheme="minorHAnsi"/>
          </w:rPr>
          <w:t>)</w:t>
        </w:r>
      </w:ins>
      <w:ins w:id="2621" w:author="Bambi C" w:date="2022-08-24T14:26:00Z">
        <w:r w:rsidR="00772C77">
          <w:rPr>
            <w:rFonts w:cstheme="minorHAnsi"/>
          </w:rPr>
          <w:t>.</w:t>
        </w:r>
      </w:ins>
    </w:p>
    <w:p w14:paraId="5B604342" w14:textId="748F6814" w:rsidR="00C21A8B" w:rsidRPr="00C21A8B" w:rsidRDefault="00C21A8B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22" w:author="Bambi C" w:date="2022-08-24T14:32:00Z"/>
          <w:rFonts w:ascii="Consolas" w:hAnsi="Consolas" w:cs="Consolas"/>
          <w:rPrChange w:id="2623" w:author="Bambi C" w:date="2022-08-24T14:32:00Z">
            <w:rPr>
              <w:ins w:id="2624" w:author="Bambi C" w:date="2022-08-24T14:32:00Z"/>
              <w:rFonts w:cstheme="minorHAnsi"/>
            </w:rPr>
          </w:rPrChange>
        </w:rPr>
      </w:pPr>
      <w:ins w:id="2625" w:author="Bambi C" w:date="2022-08-24T14:32:00Z">
        <w:r w:rsidRPr="00C21A8B">
          <w:rPr>
            <w:rFonts w:ascii="Consolas" w:hAnsi="Consolas" w:cs="Consolas"/>
            <w:rPrChange w:id="2626" w:author="Bambi C" w:date="2022-08-24T14:32:00Z">
              <w:rPr>
                <w:rFonts w:cstheme="minorHAnsi"/>
              </w:rPr>
            </w:rPrChange>
          </w:rPr>
          <w:t xml:space="preserve">vip_lst = read_data_from_file(working_file_str=default_file_str)  </w:t>
        </w:r>
      </w:ins>
    </w:p>
    <w:p w14:paraId="5E2E739B" w14:textId="5956E341" w:rsidR="001B4094" w:rsidRDefault="00891081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27" w:author="Bambi C" w:date="2022-08-24T14:27:00Z"/>
          <w:rFonts w:cstheme="minorHAnsi"/>
        </w:rPr>
      </w:pPr>
      <w:ins w:id="2628" w:author="Bambi C" w:date="2022-08-24T14:27:00Z">
        <w:r>
          <w:rPr>
            <w:rFonts w:cstheme="minorHAnsi"/>
          </w:rPr>
          <w:t>The program calls the</w:t>
        </w:r>
      </w:ins>
      <w:ins w:id="2629" w:author="Bambi C" w:date="2022-08-24T14:32:00Z">
        <w:r w:rsidR="00C21A8B">
          <w:rPr>
            <w:rFonts w:cstheme="minorHAnsi"/>
          </w:rPr>
          <w:t xml:space="preserve"> function</w:t>
        </w:r>
      </w:ins>
      <w:ins w:id="2630" w:author="Bambi C" w:date="2022-08-24T14:28:00Z">
        <w:r>
          <w:rPr>
            <w:rFonts w:cstheme="minorHAnsi"/>
          </w:rPr>
          <w:t xml:space="preserve"> </w:t>
        </w:r>
        <w:r w:rsidRPr="00C21A8B">
          <w:rPr>
            <w:rFonts w:ascii="Consolas" w:hAnsi="Consolas" w:cs="Consolas"/>
            <w:rPrChange w:id="2631" w:author="Bambi C" w:date="2022-08-24T14:31:00Z">
              <w:rPr>
                <w:rFonts w:cstheme="minorHAnsi"/>
              </w:rPr>
            </w:rPrChange>
          </w:rPr>
          <w:t>read_data_from_file</w:t>
        </w:r>
        <w:r w:rsidRPr="00C21A8B">
          <w:rPr>
            <w:rFonts w:ascii="Consolas" w:hAnsi="Consolas" w:cs="Consolas"/>
            <w:rPrChange w:id="2632" w:author="Bambi C" w:date="2022-08-24T14:31:00Z">
              <w:rPr>
                <w:rFonts w:cstheme="minorHAnsi"/>
              </w:rPr>
            </w:rPrChange>
          </w:rPr>
          <w:t>()</w:t>
        </w:r>
        <w:r>
          <w:rPr>
            <w:rFonts w:cstheme="minorHAnsi"/>
          </w:rPr>
          <w:t xml:space="preserve"> where </w:t>
        </w:r>
      </w:ins>
      <w:ins w:id="2633" w:author="Bambi C" w:date="2022-08-24T14:30:00Z">
        <w:r w:rsidR="00F06757">
          <w:rPr>
            <w:rFonts w:cstheme="minorHAnsi"/>
          </w:rPr>
          <w:t xml:space="preserve">the string value (filename) </w:t>
        </w:r>
      </w:ins>
      <w:ins w:id="2634" w:author="Bambi C" w:date="2022-08-24T14:28:00Z">
        <w:r w:rsidR="0050348D">
          <w:rPr>
            <w:rFonts w:cstheme="minorHAnsi"/>
          </w:rPr>
          <w:t xml:space="preserve">assigned to the </w:t>
        </w:r>
        <w:r w:rsidR="0050348D" w:rsidRPr="00C21A8B">
          <w:rPr>
            <w:rFonts w:ascii="Consolas" w:hAnsi="Consolas" w:cs="Consolas"/>
            <w:rPrChange w:id="2635" w:author="Bambi C" w:date="2022-08-24T14:31:00Z">
              <w:rPr>
                <w:rFonts w:cstheme="minorHAnsi"/>
              </w:rPr>
            </w:rPrChange>
          </w:rPr>
          <w:t>default_file_str</w:t>
        </w:r>
        <w:r w:rsidR="0050348D">
          <w:rPr>
            <w:rFonts w:cstheme="minorHAnsi"/>
          </w:rPr>
          <w:t xml:space="preserve"> vari</w:t>
        </w:r>
      </w:ins>
      <w:ins w:id="2636" w:author="Bambi C" w:date="2022-08-24T14:29:00Z">
        <w:r w:rsidR="0050348D">
          <w:rPr>
            <w:rFonts w:cstheme="minorHAnsi"/>
          </w:rPr>
          <w:t xml:space="preserve">able is </w:t>
        </w:r>
        <w:r w:rsidR="008C64CA">
          <w:rPr>
            <w:rFonts w:cstheme="minorHAnsi"/>
          </w:rPr>
          <w:t xml:space="preserve">passed to the </w:t>
        </w:r>
      </w:ins>
      <w:ins w:id="2637" w:author="Bambi C" w:date="2022-08-24T14:28:00Z">
        <w:r w:rsidR="0050348D">
          <w:rPr>
            <w:rFonts w:cstheme="minorHAnsi"/>
          </w:rPr>
          <w:t xml:space="preserve">parameter </w:t>
        </w:r>
        <w:r w:rsidR="0050348D" w:rsidRPr="00C21A8B">
          <w:rPr>
            <w:rFonts w:ascii="Consolas" w:hAnsi="Consolas" w:cs="Consolas"/>
            <w:rPrChange w:id="2638" w:author="Bambi C" w:date="2022-08-24T14:31:00Z">
              <w:rPr>
                <w:rFonts w:cstheme="minorHAnsi"/>
              </w:rPr>
            </w:rPrChange>
          </w:rPr>
          <w:t>working_file_str</w:t>
        </w:r>
      </w:ins>
      <w:ins w:id="2639" w:author="Bambi C" w:date="2022-08-24T14:29:00Z">
        <w:r w:rsidR="008C64CA">
          <w:rPr>
            <w:rFonts w:cstheme="minorHAnsi"/>
          </w:rPr>
          <w:t>. The</w:t>
        </w:r>
      </w:ins>
      <w:ins w:id="2640" w:author="Bambi C" w:date="2022-08-24T14:30:00Z">
        <w:r w:rsidR="00F06757">
          <w:rPr>
            <w:rFonts w:cstheme="minorHAnsi"/>
          </w:rPr>
          <w:t xml:space="preserve"> </w:t>
        </w:r>
        <w:r w:rsidR="00F06757" w:rsidRPr="00C21A8B">
          <w:rPr>
            <w:rFonts w:ascii="Consolas" w:hAnsi="Consolas" w:cs="Consolas"/>
            <w:rPrChange w:id="2641" w:author="Bambi C" w:date="2022-08-24T14:31:00Z">
              <w:rPr>
                <w:rFonts w:cstheme="minorHAnsi"/>
              </w:rPr>
            </w:rPrChange>
          </w:rPr>
          <w:t>vip_lst</w:t>
        </w:r>
        <w:r w:rsidR="00F06757">
          <w:rPr>
            <w:rFonts w:cstheme="minorHAnsi"/>
          </w:rPr>
          <w:t xml:space="preserve"> list-variable </w:t>
        </w:r>
      </w:ins>
      <w:ins w:id="2642" w:author="Bambi C" w:date="2022-08-24T14:31:00Z">
        <w:r w:rsidR="00C21A8B">
          <w:rPr>
            <w:rFonts w:cstheme="minorHAnsi"/>
          </w:rPr>
          <w:t xml:space="preserve">is assigned to the </w:t>
        </w:r>
        <w:r w:rsidR="00C21A8B">
          <w:rPr>
            <w:rFonts w:cstheme="minorHAnsi"/>
          </w:rPr>
          <w:t>output of the function</w:t>
        </w:r>
        <w:r w:rsidR="00C21A8B">
          <w:rPr>
            <w:rFonts w:cstheme="minorHAnsi"/>
          </w:rPr>
          <w:t>.</w:t>
        </w:r>
      </w:ins>
    </w:p>
    <w:p w14:paraId="17FE2966" w14:textId="1D06B580" w:rsidR="00E7566B" w:rsidRDefault="0076191E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43" w:author="Bambi C" w:date="2022-08-24T17:59:00Z"/>
          <w:rFonts w:cstheme="minorHAnsi"/>
        </w:rPr>
      </w:pPr>
      <w:ins w:id="2644" w:author="Bambi C" w:date="2022-08-24T14:33:00Z">
        <w:r>
          <w:rPr>
            <w:rFonts w:cstheme="minorHAnsi"/>
          </w:rPr>
          <w:t>T</w:t>
        </w:r>
        <w:r>
          <w:rPr>
            <w:rFonts w:cstheme="minorHAnsi"/>
          </w:rPr>
          <w:t xml:space="preserve">he function </w:t>
        </w:r>
        <w:r w:rsidRPr="003B0A4C">
          <w:rPr>
            <w:rFonts w:ascii="Consolas" w:hAnsi="Consolas" w:cs="Consolas"/>
          </w:rPr>
          <w:t>read_data_from_file()</w:t>
        </w:r>
        <w:r w:rsidRPr="00FD0EAD">
          <w:rPr>
            <w:rFonts w:cstheme="minorHAnsi"/>
            <w:rPrChange w:id="2645" w:author="Bambi C" w:date="2022-08-24T14:34:00Z">
              <w:rPr>
                <w:rFonts w:ascii="Consolas" w:hAnsi="Consolas" w:cs="Consolas"/>
              </w:rPr>
            </w:rPrChange>
          </w:rPr>
          <w:t xml:space="preserve"> </w:t>
        </w:r>
      </w:ins>
      <w:ins w:id="2646" w:author="Bambi C" w:date="2022-08-24T14:34:00Z">
        <w:r w:rsidR="00FD0EAD" w:rsidRPr="00FD0EAD">
          <w:rPr>
            <w:rFonts w:cstheme="minorHAnsi"/>
            <w:rPrChange w:id="2647" w:author="Bambi C" w:date="2022-08-24T14:34:00Z">
              <w:rPr>
                <w:rFonts w:ascii="Consolas" w:hAnsi="Consolas" w:cs="Consolas"/>
              </w:rPr>
            </w:rPrChange>
          </w:rPr>
          <w:t>opens the</w:t>
        </w:r>
      </w:ins>
      <w:ins w:id="2648" w:author="Bambi C" w:date="2022-08-24T14:33:00Z">
        <w:r w:rsidRPr="00FD0EAD">
          <w:rPr>
            <w:rFonts w:cstheme="minorHAnsi"/>
            <w:rPrChange w:id="2649" w:author="Bambi C" w:date="2022-08-24T14:34:00Z">
              <w:rPr>
                <w:rFonts w:ascii="Consolas" w:hAnsi="Consolas" w:cs="Consolas"/>
              </w:rPr>
            </w:rPrChange>
          </w:rPr>
          <w:t xml:space="preserve"> filename string value </w:t>
        </w:r>
      </w:ins>
      <w:ins w:id="2650" w:author="Bambi C" w:date="2022-08-24T14:35:00Z">
        <w:r w:rsidR="00C10CA9">
          <w:rPr>
            <w:rFonts w:cstheme="minorHAnsi"/>
          </w:rPr>
          <w:t>passed</w:t>
        </w:r>
      </w:ins>
      <w:ins w:id="2651" w:author="Bambi C" w:date="2022-08-24T14:33:00Z">
        <w:r w:rsidR="0022580F" w:rsidRPr="00FD0EAD">
          <w:rPr>
            <w:rFonts w:cstheme="minorHAnsi"/>
            <w:rPrChange w:id="2652" w:author="Bambi C" w:date="2022-08-24T14:34:00Z">
              <w:rPr>
                <w:rFonts w:ascii="Consolas" w:hAnsi="Consolas" w:cs="Consolas"/>
              </w:rPr>
            </w:rPrChange>
          </w:rPr>
          <w:t xml:space="preserve"> </w:t>
        </w:r>
      </w:ins>
      <w:ins w:id="2653" w:author="Bambi C" w:date="2022-08-24T14:34:00Z">
        <w:r w:rsidR="00C10CA9">
          <w:rPr>
            <w:rFonts w:cstheme="minorHAnsi"/>
          </w:rPr>
          <w:t>to the</w:t>
        </w:r>
      </w:ins>
      <w:ins w:id="2654" w:author="Bambi C" w:date="2022-08-24T14:35:00Z">
        <w:r w:rsidR="00C10CA9">
          <w:rPr>
            <w:rFonts w:cstheme="minorHAnsi"/>
          </w:rPr>
          <w:t xml:space="preserve"> </w:t>
        </w:r>
        <w:r w:rsidR="00C10CA9" w:rsidRPr="003B0A4C">
          <w:rPr>
            <w:rFonts w:ascii="Consolas" w:hAnsi="Consolas" w:cs="Consolas"/>
          </w:rPr>
          <w:t>working_file_str</w:t>
        </w:r>
      </w:ins>
      <w:ins w:id="2655" w:author="Bambi C" w:date="2022-08-24T14:34:00Z">
        <w:r w:rsidR="00C10CA9">
          <w:rPr>
            <w:rFonts w:cstheme="minorHAnsi"/>
          </w:rPr>
          <w:t xml:space="preserve"> </w:t>
        </w:r>
      </w:ins>
      <w:ins w:id="2656" w:author="Bambi C" w:date="2022-08-24T14:35:00Z">
        <w:r w:rsidR="00C10CA9">
          <w:rPr>
            <w:rFonts w:cstheme="minorHAnsi"/>
          </w:rPr>
          <w:t>parameter in read mode for binary files (</w:t>
        </w:r>
        <w:r w:rsidR="00C10CA9" w:rsidRPr="00C10CA9">
          <w:rPr>
            <w:rFonts w:ascii="Consolas" w:hAnsi="Consolas" w:cs="Consolas"/>
            <w:rPrChange w:id="2657" w:author="Bambi C" w:date="2022-08-24T14:35:00Z">
              <w:rPr>
                <w:rFonts w:cstheme="minorHAnsi"/>
              </w:rPr>
            </w:rPrChange>
          </w:rPr>
          <w:t>'rb’</w:t>
        </w:r>
        <w:r w:rsidR="00C10CA9">
          <w:rPr>
            <w:rFonts w:cstheme="minorHAnsi"/>
          </w:rPr>
          <w:t>)</w:t>
        </w:r>
      </w:ins>
      <w:ins w:id="2658" w:author="Bambi C" w:date="2022-08-24T14:36:00Z">
        <w:r w:rsidR="00C10CA9">
          <w:rPr>
            <w:rFonts w:cstheme="minorHAnsi"/>
          </w:rPr>
          <w:t xml:space="preserve"> and </w:t>
        </w:r>
        <w:r w:rsidR="00F31308">
          <w:rPr>
            <w:rFonts w:cstheme="minorHAnsi"/>
          </w:rPr>
          <w:t xml:space="preserve">assigns the file object to </w:t>
        </w:r>
        <w:r w:rsidR="00F31308" w:rsidRPr="00287988">
          <w:rPr>
            <w:rFonts w:ascii="Consolas" w:hAnsi="Consolas" w:cs="Consolas"/>
            <w:rPrChange w:id="2659" w:author="Bambi C" w:date="2022-08-24T14:37:00Z">
              <w:rPr>
                <w:rFonts w:cstheme="minorHAnsi"/>
              </w:rPr>
            </w:rPrChange>
          </w:rPr>
          <w:t>file_obj</w:t>
        </w:r>
        <w:r w:rsidR="00F31308">
          <w:rPr>
            <w:rFonts w:cstheme="minorHAnsi"/>
          </w:rPr>
          <w:t xml:space="preserve"> variable</w:t>
        </w:r>
      </w:ins>
      <w:ins w:id="2660" w:author="Bambi C" w:date="2022-08-24T14:35:00Z">
        <w:r w:rsidR="00C10CA9">
          <w:rPr>
            <w:rFonts w:cstheme="minorHAnsi"/>
          </w:rPr>
          <w:t>.</w:t>
        </w:r>
      </w:ins>
      <w:ins w:id="2661" w:author="Bambi C" w:date="2022-08-24T14:36:00Z">
        <w:r w:rsidR="00F31308">
          <w:rPr>
            <w:rFonts w:cstheme="minorHAnsi"/>
          </w:rPr>
          <w:t xml:space="preserve"> </w:t>
        </w:r>
        <w:r w:rsidR="00A17035">
          <w:rPr>
            <w:rFonts w:cstheme="minorHAnsi"/>
          </w:rPr>
          <w:t xml:space="preserve">The </w:t>
        </w:r>
        <w:r w:rsidR="00A17035" w:rsidRPr="00287988">
          <w:rPr>
            <w:rFonts w:ascii="Consolas" w:hAnsi="Consolas" w:cs="Consolas"/>
            <w:rPrChange w:id="2662" w:author="Bambi C" w:date="2022-08-24T14:37:00Z">
              <w:rPr>
                <w:rFonts w:cstheme="minorHAnsi"/>
              </w:rPr>
            </w:rPrChange>
          </w:rPr>
          <w:t>f</w:t>
        </w:r>
      </w:ins>
      <w:ins w:id="2663" w:author="Bambi C" w:date="2022-08-24T14:37:00Z">
        <w:r w:rsidR="00A17035" w:rsidRPr="00287988">
          <w:rPr>
            <w:rFonts w:ascii="Consolas" w:hAnsi="Consolas" w:cs="Consolas"/>
            <w:rPrChange w:id="2664" w:author="Bambi C" w:date="2022-08-24T14:37:00Z">
              <w:rPr>
                <w:rFonts w:cstheme="minorHAnsi"/>
              </w:rPr>
            </w:rPrChange>
          </w:rPr>
          <w:t>ile_obj</w:t>
        </w:r>
        <w:r w:rsidR="00A17035">
          <w:rPr>
            <w:rFonts w:cstheme="minorHAnsi"/>
          </w:rPr>
          <w:t xml:space="preserve"> variable </w:t>
        </w:r>
        <w:r w:rsidR="005D317D">
          <w:rPr>
            <w:rFonts w:cstheme="minorHAnsi"/>
          </w:rPr>
          <w:t xml:space="preserve">is used as an input for the </w:t>
        </w:r>
        <w:r w:rsidR="005D317D" w:rsidRPr="00287988">
          <w:rPr>
            <w:rFonts w:ascii="Consolas" w:hAnsi="Consolas" w:cs="Consolas"/>
            <w:rPrChange w:id="2665" w:author="Bambi C" w:date="2022-08-24T14:37:00Z">
              <w:rPr>
                <w:rFonts w:cstheme="minorHAnsi"/>
              </w:rPr>
            </w:rPrChange>
          </w:rPr>
          <w:t>pickle</w:t>
        </w:r>
        <w:r w:rsidR="005D317D">
          <w:rPr>
            <w:rFonts w:cstheme="minorHAnsi"/>
          </w:rPr>
          <w:t xml:space="preserve"> function and </w:t>
        </w:r>
        <w:r w:rsidR="005D317D" w:rsidRPr="00287988">
          <w:rPr>
            <w:rFonts w:ascii="Consolas" w:hAnsi="Consolas" w:cs="Consolas"/>
            <w:rPrChange w:id="2666" w:author="Bambi C" w:date="2022-08-24T14:38:00Z">
              <w:rPr>
                <w:rFonts w:cstheme="minorHAnsi"/>
              </w:rPr>
            </w:rPrChange>
          </w:rPr>
          <w:t>.load</w:t>
        </w:r>
        <w:r w:rsidR="005D317D">
          <w:rPr>
            <w:rFonts w:cstheme="minorHAnsi"/>
          </w:rPr>
          <w:t xml:space="preserve"> </w:t>
        </w:r>
        <w:r w:rsidR="00287988">
          <w:rPr>
            <w:rFonts w:cstheme="minorHAnsi"/>
          </w:rPr>
          <w:t>method.</w:t>
        </w:r>
      </w:ins>
      <w:ins w:id="2667" w:author="Bambi C" w:date="2022-08-24T14:38:00Z">
        <w:r w:rsidR="00287988">
          <w:rPr>
            <w:rFonts w:cstheme="minorHAnsi"/>
          </w:rPr>
          <w:t xml:space="preserve"> The result of the function is </w:t>
        </w:r>
      </w:ins>
      <w:ins w:id="2668" w:author="Bambi C" w:date="2022-08-24T17:55:00Z">
        <w:r w:rsidR="00E37D6E">
          <w:rPr>
            <w:rFonts w:cstheme="minorHAnsi"/>
          </w:rPr>
          <w:t>to output a</w:t>
        </w:r>
      </w:ins>
      <w:ins w:id="2669" w:author="Bambi C" w:date="2022-08-24T14:38:00Z">
        <w:r w:rsidR="00287988">
          <w:rPr>
            <w:rFonts w:cstheme="minorHAnsi"/>
          </w:rPr>
          <w:t xml:space="preserve"> list with </w:t>
        </w:r>
      </w:ins>
      <w:ins w:id="2670" w:author="Bambi C" w:date="2022-08-24T17:55:00Z">
        <w:r w:rsidR="00D71F5B">
          <w:rPr>
            <w:rFonts w:cstheme="minorHAnsi"/>
          </w:rPr>
          <w:t>dictionary data type rows</w:t>
        </w:r>
      </w:ins>
      <w:ins w:id="2671" w:author="Bambi C" w:date="2022-08-24T17:56:00Z">
        <w:r w:rsidR="009A570C">
          <w:rPr>
            <w:rFonts w:cstheme="minorHAnsi"/>
          </w:rPr>
          <w:t xml:space="preserve"> which is assigned to the </w:t>
        </w:r>
        <w:r w:rsidR="009A570C" w:rsidRPr="009A570C">
          <w:rPr>
            <w:rFonts w:ascii="Consolas" w:hAnsi="Consolas" w:cs="Consolas"/>
            <w:rPrChange w:id="2672" w:author="Bambi C" w:date="2022-08-24T17:56:00Z">
              <w:rPr>
                <w:rFonts w:cstheme="minorHAnsi"/>
              </w:rPr>
            </w:rPrChange>
          </w:rPr>
          <w:t>list_of_rows</w:t>
        </w:r>
        <w:r w:rsidR="009A570C">
          <w:rPr>
            <w:rFonts w:cstheme="minorHAnsi"/>
          </w:rPr>
          <w:t xml:space="preserve"> variable.</w:t>
        </w:r>
      </w:ins>
    </w:p>
    <w:p w14:paraId="7D569CDB" w14:textId="24A76F44" w:rsidR="00016253" w:rsidRDefault="007D0D26" w:rsidP="00A6238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73" w:author="Bambi C" w:date="2022-08-24T18:00:00Z"/>
        </w:rPr>
      </w:pPr>
      <w:ins w:id="2674" w:author="Bambi C" w:date="2022-08-24T18:00:00Z">
        <w:r>
          <w:t xml:space="preserve">The overall structure </w:t>
        </w:r>
        <w:r w:rsidR="00523B30">
          <w:t>of the</w:t>
        </w:r>
      </w:ins>
      <w:ins w:id="2675" w:author="Bambi C" w:date="2022-08-24T18:07:00Z">
        <w:r w:rsidR="003F58F1">
          <w:t xml:space="preserve"> </w:t>
        </w:r>
        <w:r w:rsidR="003F58F1" w:rsidRPr="003F58F1">
          <w:rPr>
            <w:rFonts w:ascii="Consolas" w:hAnsi="Consolas" w:cs="Consolas"/>
            <w:rPrChange w:id="2676" w:author="Bambi C" w:date="2022-08-24T18:07:00Z">
              <w:rPr/>
            </w:rPrChange>
          </w:rPr>
          <w:t>read_data_from_file</w:t>
        </w:r>
      </w:ins>
      <w:ins w:id="2677" w:author="Bambi C" w:date="2022-08-24T18:00:00Z">
        <w:r w:rsidR="00523B30">
          <w:t xml:space="preserve"> function follows this logic:</w:t>
        </w:r>
      </w:ins>
    </w:p>
    <w:p w14:paraId="52309CAF" w14:textId="2E03C44C" w:rsidR="00523B30" w:rsidRDefault="00523B30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78" w:author="Bambi C" w:date="2022-08-24T18:00:00Z"/>
        </w:rPr>
      </w:pPr>
      <w:ins w:id="2679" w:author="Bambi C" w:date="2022-08-24T18:00:00Z">
        <w:r>
          <w:t xml:space="preserve">Try to open the </w:t>
        </w:r>
        <w:r w:rsidRPr="00A36235">
          <w:rPr>
            <w:rFonts w:ascii="Consolas" w:hAnsi="Consolas" w:cs="Consolas"/>
            <w:rPrChange w:id="2680" w:author="Bambi C" w:date="2022-08-24T18:06:00Z">
              <w:rPr/>
            </w:rPrChange>
          </w:rPr>
          <w:t>default</w:t>
        </w:r>
      </w:ins>
      <w:ins w:id="2681" w:author="Bambi C" w:date="2022-08-24T18:01:00Z">
        <w:r w:rsidRPr="00A36235">
          <w:rPr>
            <w:rFonts w:ascii="Consolas" w:hAnsi="Consolas" w:cs="Consolas"/>
            <w:rPrChange w:id="2682" w:author="Bambi C" w:date="2022-08-24T18:06:00Z">
              <w:rPr/>
            </w:rPrChange>
          </w:rPr>
          <w:t>_</w:t>
        </w:r>
      </w:ins>
      <w:ins w:id="2683" w:author="Bambi C" w:date="2022-08-24T18:00:00Z">
        <w:r w:rsidRPr="00A36235">
          <w:rPr>
            <w:rFonts w:ascii="Consolas" w:hAnsi="Consolas" w:cs="Consolas"/>
            <w:rPrChange w:id="2684" w:author="Bambi C" w:date="2022-08-24T18:06:00Z">
              <w:rPr/>
            </w:rPrChange>
          </w:rPr>
          <w:t>file</w:t>
        </w:r>
      </w:ins>
      <w:ins w:id="2685" w:author="Bambi C" w:date="2022-08-24T18:01:00Z">
        <w:r w:rsidRPr="00A36235">
          <w:rPr>
            <w:rFonts w:ascii="Consolas" w:hAnsi="Consolas" w:cs="Consolas"/>
            <w:rPrChange w:id="2686" w:author="Bambi C" w:date="2022-08-24T18:06:00Z">
              <w:rPr/>
            </w:rPrChange>
          </w:rPr>
          <w:t>_str</w:t>
        </w:r>
        <w:r>
          <w:t xml:space="preserve"> as </w:t>
        </w:r>
        <w:r w:rsidRPr="00A36235">
          <w:rPr>
            <w:rFonts w:ascii="Consolas" w:hAnsi="Consolas" w:cs="Consolas"/>
            <w:rPrChange w:id="2687" w:author="Bambi C" w:date="2022-08-24T18:06:00Z">
              <w:rPr/>
            </w:rPrChange>
          </w:rPr>
          <w:t>working_file_str</w:t>
        </w:r>
      </w:ins>
      <w:ins w:id="2688" w:author="Bambi C" w:date="2022-08-24T18:06:00Z">
        <w:r w:rsidR="00A36235" w:rsidRPr="00A36235">
          <w:rPr>
            <w:rFonts w:cstheme="minorHAnsi"/>
            <w:rPrChange w:id="2689" w:author="Bambi C" w:date="2022-08-24T18:06:00Z">
              <w:rPr>
                <w:rFonts w:ascii="Consolas" w:hAnsi="Consolas" w:cs="Consolas"/>
              </w:rPr>
            </w:rPrChange>
          </w:rPr>
          <w:t>.</w:t>
        </w:r>
      </w:ins>
    </w:p>
    <w:p w14:paraId="2A7C32D0" w14:textId="425FA035" w:rsidR="00523B30" w:rsidRDefault="00937F84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90" w:author="Bambi C" w:date="2022-08-24T18:02:00Z"/>
        </w:rPr>
      </w:pPr>
      <w:ins w:id="2691" w:author="Bambi C" w:date="2022-08-24T18:01:00Z">
        <w:r>
          <w:t>If file is not found, then return custom error message</w:t>
        </w:r>
      </w:ins>
      <w:ins w:id="2692" w:author="Bambi C" w:date="2022-08-24T18:02:00Z">
        <w:r>
          <w:t>: “</w:t>
        </w:r>
        <w:r w:rsidRPr="00A36235">
          <w:rPr>
            <w:rFonts w:ascii="Consolas" w:hAnsi="Consolas" w:cs="Consolas"/>
            <w:rPrChange w:id="2693" w:author="Bambi C" w:date="2022-08-24T18:06:00Z">
              <w:rPr/>
            </w:rPrChange>
          </w:rPr>
          <w:t>ERROR: File not found.</w:t>
        </w:r>
        <w:r>
          <w:t>”</w:t>
        </w:r>
      </w:ins>
    </w:p>
    <w:p w14:paraId="3CA832D7" w14:textId="7F42DC68" w:rsidR="00937F84" w:rsidRDefault="004110A9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694" w:author="Bambi C" w:date="2022-08-24T18:03:00Z"/>
        </w:rPr>
      </w:pPr>
      <w:ins w:id="2695" w:author="Bambi C" w:date="2022-08-24T18:02:00Z">
        <w:r>
          <w:t xml:space="preserve">If file is found, then </w:t>
        </w:r>
      </w:ins>
      <w:ins w:id="2696" w:author="Bambi C" w:date="2022-08-24T18:04:00Z">
        <w:r w:rsidR="00337375">
          <w:t xml:space="preserve">try </w:t>
        </w:r>
      </w:ins>
      <w:ins w:id="2697" w:author="Bambi C" w:date="2022-08-24T18:02:00Z">
        <w:r>
          <w:t xml:space="preserve">to </w:t>
        </w:r>
      </w:ins>
      <w:ins w:id="2698" w:author="Bambi C" w:date="2022-08-24T18:03:00Z">
        <w:r w:rsidR="00B2590B">
          <w:t xml:space="preserve">extract data from file to </w:t>
        </w:r>
        <w:r w:rsidR="00B2590B" w:rsidRPr="00A36235">
          <w:rPr>
            <w:rFonts w:ascii="Consolas" w:hAnsi="Consolas" w:cs="Consolas"/>
            <w:rPrChange w:id="2699" w:author="Bambi C" w:date="2022-08-24T18:06:00Z">
              <w:rPr/>
            </w:rPrChange>
          </w:rPr>
          <w:t>list_of_rows</w:t>
        </w:r>
        <w:r w:rsidR="00B2590B">
          <w:t xml:space="preserve"> variable</w:t>
        </w:r>
      </w:ins>
      <w:ins w:id="2700" w:author="Bambi C" w:date="2022-08-24T18:04:00Z">
        <w:r w:rsidR="00337375">
          <w:t xml:space="preserve"> with </w:t>
        </w:r>
        <w:r w:rsidR="00337375" w:rsidRPr="00A36235">
          <w:rPr>
            <w:rFonts w:ascii="Consolas" w:hAnsi="Consolas" w:cs="Consolas"/>
            <w:rPrChange w:id="2701" w:author="Bambi C" w:date="2022-08-24T18:06:00Z">
              <w:rPr/>
            </w:rPrChange>
          </w:rPr>
          <w:t>pickle.load()</w:t>
        </w:r>
        <w:r w:rsidR="00337375">
          <w:t xml:space="preserve"> function and method.</w:t>
        </w:r>
      </w:ins>
    </w:p>
    <w:p w14:paraId="4F52B183" w14:textId="1A504BB8" w:rsidR="00A306CC" w:rsidRDefault="00A306CC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702" w:author="Bambi C" w:date="2022-08-24T18:05:00Z"/>
        </w:rPr>
      </w:pPr>
      <w:ins w:id="2703" w:author="Bambi C" w:date="2022-08-24T18:03:00Z">
        <w:r w:rsidRPr="00A36235">
          <w:rPr>
            <w:rFonts w:ascii="Consolas" w:hAnsi="Consolas" w:cs="Consolas"/>
            <w:rPrChange w:id="2704" w:author="Bambi C" w:date="2022-08-24T18:06:00Z">
              <w:rPr/>
            </w:rPrChange>
          </w:rPr>
          <w:t xml:space="preserve">EOFError </w:t>
        </w:r>
        <w:r>
          <w:t>= End of f</w:t>
        </w:r>
      </w:ins>
      <w:ins w:id="2705" w:author="Bambi C" w:date="2022-08-24T18:04:00Z">
        <w:r>
          <w:t>ile error</w:t>
        </w:r>
      </w:ins>
    </w:p>
    <w:p w14:paraId="1A3190DE" w14:textId="570C37AB" w:rsidR="007136AA" w:rsidRDefault="00A36235" w:rsidP="00523B30">
      <w:pPr>
        <w:pStyle w:val="ListParagraph"/>
        <w:keepNext/>
        <w:numPr>
          <w:ilvl w:val="0"/>
          <w:numId w:val="4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706" w:author="Bambi C" w:date="2022-08-24T18:08:00Z"/>
        </w:rPr>
      </w:pPr>
      <w:ins w:id="2707" w:author="Bambi C" w:date="2022-08-24T18:05:00Z">
        <w:r>
          <w:t xml:space="preserve">Return </w:t>
        </w:r>
        <w:r w:rsidRPr="00A36235">
          <w:rPr>
            <w:rFonts w:ascii="Consolas" w:hAnsi="Consolas" w:cs="Consolas"/>
            <w:rPrChange w:id="2708" w:author="Bambi C" w:date="2022-08-24T18:06:00Z">
              <w:rPr/>
            </w:rPrChange>
          </w:rPr>
          <w:t>list_of_rows</w:t>
        </w:r>
        <w:r>
          <w:t xml:space="preserve"> variable with data from file.</w:t>
        </w:r>
      </w:ins>
    </w:p>
    <w:p w14:paraId="1FC8185B" w14:textId="59B7D51F" w:rsidR="00C973DB" w:rsidRDefault="00C973DB" w:rsidP="00C973DB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709" w:author="Bambi C" w:date="2022-08-20T07:40:00Z"/>
        </w:rPr>
      </w:pPr>
      <w:ins w:id="2710" w:author="Bambi C" w:date="2022-08-24T18:08:00Z">
        <w:r>
          <w:t xml:space="preserve">The </w:t>
        </w:r>
        <w:r w:rsidRPr="00795ED4">
          <w:rPr>
            <w:rFonts w:ascii="Consolas" w:hAnsi="Consolas" w:cs="Consolas"/>
            <w:rPrChange w:id="2711" w:author="Bambi C" w:date="2022-08-24T20:14:00Z">
              <w:rPr/>
            </w:rPrChange>
          </w:rPr>
          <w:t>output_current_vip_in_list</w:t>
        </w:r>
        <w:r>
          <w:t xml:space="preserve"> function uses </w:t>
        </w:r>
      </w:ins>
      <w:ins w:id="2712" w:author="Bambi C" w:date="2022-08-24T18:11:00Z">
        <w:r w:rsidR="00730741">
          <w:t>the output</w:t>
        </w:r>
      </w:ins>
      <w:ins w:id="2713" w:author="Bambi C" w:date="2022-08-24T18:08:00Z">
        <w:r>
          <w:t xml:space="preserve"> </w:t>
        </w:r>
        <w:r w:rsidR="0031503B">
          <w:t xml:space="preserve">of the </w:t>
        </w:r>
        <w:r w:rsidR="0031503B" w:rsidRPr="003B0A4C">
          <w:rPr>
            <w:rFonts w:ascii="Consolas" w:hAnsi="Consolas" w:cs="Consolas"/>
          </w:rPr>
          <w:t>read_data_from_file</w:t>
        </w:r>
        <w:r w:rsidR="0031503B">
          <w:t xml:space="preserve"> function</w:t>
        </w:r>
        <w:r w:rsidR="0031503B">
          <w:t xml:space="preserve"> </w:t>
        </w:r>
        <w:r w:rsidR="0031503B" w:rsidRPr="003B0A4C">
          <w:rPr>
            <w:rFonts w:ascii="Consolas" w:hAnsi="Consolas" w:cs="Consolas"/>
          </w:rPr>
          <w:t>list_of_rows</w:t>
        </w:r>
        <w:r w:rsidR="0031503B">
          <w:t xml:space="preserve"> variable</w:t>
        </w:r>
        <w:r w:rsidR="0031503B">
          <w:t xml:space="preserve"> </w:t>
        </w:r>
      </w:ins>
      <w:ins w:id="2714" w:author="Bambi C" w:date="2022-08-24T18:09:00Z">
        <w:r w:rsidR="0031503B">
          <w:t xml:space="preserve">to pull </w:t>
        </w:r>
        <w:r w:rsidR="00F67CC4">
          <w:t xml:space="preserve">each row value for </w:t>
        </w:r>
        <w:r w:rsidR="00F67CC4" w:rsidRPr="00730741">
          <w:rPr>
            <w:rFonts w:ascii="Consolas" w:hAnsi="Consolas" w:cs="Consolas"/>
            <w:rPrChange w:id="2715" w:author="Bambi C" w:date="2022-08-24T18:11:00Z">
              <w:rPr/>
            </w:rPrChange>
          </w:rPr>
          <w:t>Name</w:t>
        </w:r>
        <w:r w:rsidR="00F67CC4">
          <w:t xml:space="preserve"> and </w:t>
        </w:r>
        <w:r w:rsidR="00F67CC4" w:rsidRPr="00730741">
          <w:rPr>
            <w:rFonts w:ascii="Consolas" w:hAnsi="Consolas" w:cs="Consolas"/>
            <w:rPrChange w:id="2716" w:author="Bambi C" w:date="2022-08-24T18:11:00Z">
              <w:rPr/>
            </w:rPrChange>
          </w:rPr>
          <w:t>Birthday</w:t>
        </w:r>
        <w:r w:rsidR="00F67CC4">
          <w:t xml:space="preserve"> keys.</w:t>
        </w:r>
      </w:ins>
      <w:ins w:id="2717" w:author="Bambi C" w:date="2022-08-24T18:10:00Z">
        <w:r w:rsidR="00A11474">
          <w:t xml:space="preserve"> At this point of the program, code is same as </w:t>
        </w:r>
        <w:r w:rsidR="00730741">
          <w:t>prior assignment for unpacking data from a list object with dictionary list as rows.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2718" w:author="Bambi C" w:date="2022-08-24T13:21:00Z">
          <w:tblPr>
            <w:tblStyle w:val="TableGrid"/>
            <w:tblW w:w="8640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2719">
          <w:tblGrid>
            <w:gridCol w:w="7061"/>
          </w:tblGrid>
        </w:tblGridChange>
      </w:tblGrid>
      <w:tr w:rsidR="000C68AE" w:rsidRPr="00682729" w14:paraId="505FB3DD" w14:textId="77777777" w:rsidTr="008C7805">
        <w:trPr>
          <w:ins w:id="2720" w:author="Bambi C" w:date="2022-08-20T07:42:00Z"/>
        </w:trPr>
        <w:tc>
          <w:tcPr>
            <w:tcW w:w="7061" w:type="dxa"/>
            <w:tcPrChange w:id="2721" w:author="Bambi C" w:date="2022-08-24T13:21:00Z">
              <w:tcPr>
                <w:tcW w:w="8928" w:type="dxa"/>
              </w:tcPr>
            </w:tcPrChange>
          </w:tcPr>
          <w:p w14:paraId="741719EE" w14:textId="77777777" w:rsidR="00003462" w:rsidRDefault="00003462" w:rsidP="00003462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22" w:author="Bambi C" w:date="2022-08-24T13:31:00Z"/>
                <w:rFonts w:ascii="Consolas" w:hAnsi="Consolas" w:cs="Consolas"/>
                <w:iCs w:val="0"/>
                <w:color w:val="000000" w:themeColor="text1"/>
              </w:rPr>
            </w:pPr>
          </w:p>
          <w:p w14:paraId="2CD8288A" w14:textId="3B095C6A" w:rsidR="000C68AE" w:rsidRDefault="000C68AE" w:rsidP="007A4C84">
            <w:pPr>
              <w:pStyle w:val="HTMLPreformatted"/>
              <w:shd w:val="clear" w:color="auto" w:fill="131314"/>
              <w:rPr>
                <w:ins w:id="2723" w:author="Bambi C" w:date="2022-08-24T13:15:00Z"/>
                <w:color w:val="EBEBEB"/>
              </w:rPr>
            </w:pPr>
            <w:ins w:id="2724" w:author="Bambi C" w:date="2022-08-24T13:15:00Z"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pickle</w:t>
              </w:r>
            </w:ins>
          </w:p>
          <w:p w14:paraId="080491B5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25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301D4F26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26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27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6F72326E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28" w:author="Bambi C" w:date="2022-08-24T13:15:00Z"/>
                <w:rFonts w:ascii="Consolas" w:hAnsi="Consolas" w:cs="Consolas"/>
                <w:iCs w:val="0"/>
                <w:color w:val="000000" w:themeColor="text1"/>
              </w:rPr>
            </w:pPr>
            <w:ins w:id="2729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4987257D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0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2D8EF35E" w14:textId="77777777" w:rsidR="000C68AE" w:rsidRDefault="000C68AE" w:rsidP="007963F8">
            <w:pPr>
              <w:pStyle w:val="HTMLPreformatted"/>
              <w:shd w:val="clear" w:color="auto" w:fill="131314"/>
              <w:rPr>
                <w:ins w:id="2731" w:author="Bambi C" w:date="2022-08-24T13:15:00Z"/>
                <w:color w:val="EBEBEB"/>
              </w:rPr>
            </w:pPr>
            <w:ins w:id="2732" w:author="Bambi C" w:date="2022-08-24T13:15:00Z">
              <w:r>
                <w:rPr>
                  <w:color w:val="EBEBEB"/>
                </w:rPr>
                <w:t xml:space="preserve">default_file_str = </w:t>
              </w:r>
              <w:r>
                <w:rPr>
                  <w:color w:val="54B33E"/>
                </w:rPr>
                <w:t>'AppData.dat'</w:t>
              </w:r>
            </w:ins>
          </w:p>
          <w:p w14:paraId="6E0D2152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3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08C42BA5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4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35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68CB1F4C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6" w:author="Bambi C" w:date="2022-08-24T13:08:00Z"/>
                <w:rFonts w:ascii="Consolas" w:hAnsi="Consolas" w:cs="Consolas"/>
                <w:iCs w:val="0"/>
                <w:color w:val="000000" w:themeColor="text1"/>
              </w:rPr>
            </w:pPr>
          </w:p>
          <w:p w14:paraId="7A0028BA" w14:textId="77777777" w:rsidR="00016253" w:rsidRDefault="00016253" w:rsidP="00016253">
            <w:pPr>
              <w:pStyle w:val="HTMLPreformatted"/>
              <w:shd w:val="clear" w:color="auto" w:fill="131314"/>
              <w:rPr>
                <w:ins w:id="2737" w:author="Bambi C" w:date="2022-08-24T17:57:00Z"/>
                <w:color w:val="EBEBEB"/>
              </w:rPr>
            </w:pPr>
            <w:ins w:id="2738" w:author="Bambi C" w:date="2022-08-24T17:57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read_data_from_file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file_obj =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'rb'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FileNotFoundError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File not found.'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list_of_rows = pickle.load(file_obj)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EOFError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pass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lastRenderedPageBreak/>
                <w:t xml:space="preserve">        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file_obj.close()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list_of_rows</w:t>
              </w:r>
            </w:ins>
          </w:p>
          <w:p w14:paraId="537C95F4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39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6D918855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0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41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032804CB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2" w:author="Bambi C" w:date="2022-08-24T13:16:00Z"/>
                <w:rFonts w:ascii="Consolas" w:hAnsi="Consolas" w:cs="Consolas"/>
                <w:iCs w:val="0"/>
                <w:color w:val="000000" w:themeColor="text1"/>
              </w:rPr>
            </w:pPr>
          </w:p>
          <w:p w14:paraId="7B728D09" w14:textId="77777777" w:rsidR="008C7805" w:rsidRDefault="000C68AE" w:rsidP="008C7805">
            <w:pPr>
              <w:pStyle w:val="HTMLPreformatted"/>
              <w:shd w:val="clear" w:color="auto" w:fill="131314"/>
              <w:rPr>
                <w:ins w:id="2743" w:author="Bambi C" w:date="2022-08-24T20:19:00Z"/>
                <w:color w:val="EBEBEB"/>
              </w:rPr>
            </w:pPr>
            <w:ins w:id="2744" w:author="Bambi C" w:date="2022-08-24T13:16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output_current_vip_in_list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</w:r>
            </w:ins>
            <w:ins w:id="2745" w:author="Bambi C" w:date="2022-08-24T20:19:00Z">
              <w:r w:rsidR="008C7805">
                <w:rPr>
                  <w:color w:val="EBEBEB"/>
                </w:rPr>
                <w:t xml:space="preserve">    </w:t>
              </w:r>
              <w:r w:rsidR="008C7805">
                <w:rPr>
                  <w:color w:val="8888C6"/>
                </w:rPr>
                <w:t>print</w:t>
              </w:r>
              <w:r w:rsidR="008C7805">
                <w:rPr>
                  <w:color w:val="EBEBEB"/>
                </w:rPr>
                <w:t>(</w:t>
              </w:r>
              <w:r w:rsidR="008C7805">
                <w:rPr>
                  <w:color w:val="54B33E"/>
                </w:rPr>
                <w:t>'''</w:t>
              </w:r>
              <w:r w:rsidR="008C7805">
                <w:rPr>
                  <w:color w:val="ED864A"/>
                </w:rPr>
                <w:t>\n\t</w:t>
              </w:r>
              <w:r w:rsidR="008C7805">
                <w:rPr>
                  <w:color w:val="54B33E"/>
                </w:rPr>
                <w:t>*********************************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Current VIPs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---------------------------------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 xml:space="preserve">Name </w:t>
              </w:r>
              <w:r w:rsidR="008C7805">
                <w:rPr>
                  <w:color w:val="ED864A"/>
                </w:rPr>
                <w:t>\t\t</w:t>
              </w:r>
              <w:r w:rsidR="008C7805">
                <w:rPr>
                  <w:color w:val="54B33E"/>
                </w:rPr>
                <w:t>Birthday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\t\t\t</w:t>
              </w:r>
              <w:r w:rsidR="008C7805">
                <w:rPr>
                  <w:color w:val="54B33E"/>
                </w:rPr>
                <w:t>(yyyy-m-d)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---------------------------------'''</w:t>
              </w:r>
              <w:r w:rsidR="008C7805">
                <w:rPr>
                  <w:color w:val="EBEBEB"/>
                </w:rPr>
                <w:t>)</w:t>
              </w:r>
            </w:ins>
          </w:p>
          <w:p w14:paraId="3546137E" w14:textId="44E0C3FA" w:rsidR="000C68AE" w:rsidRDefault="000C68AE" w:rsidP="00663781">
            <w:pPr>
              <w:pStyle w:val="HTMLPreformatted"/>
              <w:shd w:val="clear" w:color="auto" w:fill="131314"/>
              <w:rPr>
                <w:ins w:id="2746" w:author="Bambi C" w:date="2022-08-24T13:16:00Z"/>
                <w:color w:val="EBEBEB"/>
              </w:rPr>
            </w:pPr>
            <w:ins w:id="2747" w:author="Bambi C" w:date="2022-08-24T13:16:00Z"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row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row[</w:t>
              </w:r>
              <w:r>
                <w:rPr>
                  <w:color w:val="54B33E"/>
                </w:rPr>
                <w:t>"Name"</w:t>
              </w:r>
              <w:r>
                <w:rPr>
                  <w:color w:val="EBEBEB"/>
                </w:rPr>
                <w:t>] +</w:t>
              </w:r>
              <w:r>
                <w:rPr>
                  <w:color w:val="EBEBEB"/>
                </w:rPr>
                <w:br/>
                <w:t xml:space="preserve">    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row[</w:t>
              </w:r>
              <w:r>
                <w:rPr>
                  <w:color w:val="54B33E"/>
                </w:rPr>
                <w:t>"Birthday"</w:t>
              </w:r>
              <w:r>
                <w:rPr>
                  <w:color w:val="EBEBEB"/>
                </w:rPr>
                <w:t>]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</w:t>
              </w:r>
              <w:r>
                <w:rPr>
                  <w:color w:val="AA4926"/>
                </w:rPr>
                <w:t>end</w:t>
              </w:r>
              <w:r>
                <w:rPr>
                  <w:color w:val="EBEBEB"/>
                </w:rPr>
                <w:t>=</w:t>
              </w:r>
              <w:r>
                <w:rPr>
                  <w:color w:val="54B33E"/>
                </w:rPr>
                <w:t>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EBEBEB"/>
                </w:rPr>
                <w:t>)</w:t>
              </w:r>
            </w:ins>
          </w:p>
          <w:p w14:paraId="314C800B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8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5ED8E47D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49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50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41C26C9F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51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5ACDE81A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52" w:author="Bambi C" w:date="2022-08-24T13:06:00Z"/>
                <w:rFonts w:ascii="Consolas" w:hAnsi="Consolas" w:cs="Consolas"/>
                <w:iCs w:val="0"/>
                <w:color w:val="000000" w:themeColor="text1"/>
              </w:rPr>
            </w:pPr>
            <w:ins w:id="2753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2BED005F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54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1323D468" w14:textId="77777777" w:rsidR="000C68AE" w:rsidRDefault="000C68AE" w:rsidP="006D1B35">
            <w:pPr>
              <w:pStyle w:val="HTMLPreformatted"/>
              <w:shd w:val="clear" w:color="auto" w:fill="131314"/>
              <w:rPr>
                <w:ins w:id="2755" w:author="Bambi C" w:date="2022-08-24T13:09:00Z"/>
                <w:color w:val="EBEBEB"/>
              </w:rPr>
            </w:pPr>
            <w:ins w:id="2756" w:author="Bambi C" w:date="2022-08-24T13:09:00Z">
              <w:r>
                <w:rPr>
                  <w:color w:val="EBEBEB"/>
                </w:rPr>
                <w:t>vip_lst = read_data_from_file(</w:t>
              </w:r>
              <w:r>
                <w:rPr>
                  <w:color w:val="AA4926"/>
                </w:rPr>
                <w:t>working_file_str</w:t>
              </w:r>
              <w:r>
                <w:rPr>
                  <w:color w:val="EBEBEB"/>
                </w:rPr>
                <w:t>=default_file_str)</w:t>
              </w:r>
            </w:ins>
          </w:p>
          <w:p w14:paraId="555D62F9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57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7AAAD78D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58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59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071C280C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60" w:author="Bambi C" w:date="2022-08-24T13:07:00Z"/>
                <w:rFonts w:ascii="Consolas" w:hAnsi="Consolas" w:cs="Consolas"/>
                <w:iCs w:val="0"/>
                <w:color w:val="000000" w:themeColor="text1"/>
              </w:rPr>
            </w:pPr>
          </w:p>
          <w:p w14:paraId="5FAF1CB3" w14:textId="77777777" w:rsidR="000C68AE" w:rsidRDefault="000C68AE" w:rsidP="006D1B35">
            <w:pPr>
              <w:pStyle w:val="HTMLPreformatted"/>
              <w:shd w:val="clear" w:color="auto" w:fill="131314"/>
              <w:rPr>
                <w:ins w:id="2761" w:author="Bambi C" w:date="2022-08-24T13:09:00Z"/>
                <w:color w:val="EBEBEB"/>
              </w:rPr>
            </w:pPr>
            <w:ins w:id="2762" w:author="Bambi C" w:date="2022-08-24T13:09:00Z"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</w:ins>
          </w:p>
          <w:p w14:paraId="5E391685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63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4F21D511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64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65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5FF7C477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66" w:author="Bambi C" w:date="2022-08-24T13:07:00Z"/>
                <w:rFonts w:ascii="Consolas" w:hAnsi="Consolas" w:cs="Consolas"/>
                <w:iCs w:val="0"/>
                <w:color w:val="000000" w:themeColor="text1"/>
              </w:rPr>
            </w:pPr>
          </w:p>
          <w:p w14:paraId="3F1F0A18" w14:textId="38DB9979" w:rsidR="000C68AE" w:rsidRDefault="000C68AE" w:rsidP="006D1B35">
            <w:pPr>
              <w:pStyle w:val="HTMLPreformatted"/>
              <w:shd w:val="clear" w:color="auto" w:fill="131314"/>
              <w:rPr>
                <w:ins w:id="2767" w:author="Bambi C" w:date="2022-08-24T13:10:00Z"/>
                <w:color w:val="EBEBEB"/>
              </w:rPr>
            </w:pPr>
            <w:ins w:id="2768" w:author="Bambi C" w:date="2022-08-24T13:10:00Z"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DISPLAY DATA</w:t>
              </w:r>
              <w:r>
                <w:rPr>
                  <w:color w:val="54B33E"/>
                </w:rPr>
                <w:br/>
                <w:t>====================================='''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Step 3 Show current data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BEBEB"/>
                </w:rPr>
                <w:t>output_current_vip_in_list(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</w:ins>
          </w:p>
          <w:p w14:paraId="3F38FA86" w14:textId="77777777" w:rsidR="000C68AE" w:rsidRPr="006A6F19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69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</w:p>
          <w:p w14:paraId="07EFB2BC" w14:textId="4E6F0DF1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70" w:author="Bambi C" w:date="2022-08-24T13:05:00Z"/>
                <w:rFonts w:ascii="Consolas" w:hAnsi="Consolas" w:cs="Consolas"/>
                <w:iCs w:val="0"/>
                <w:color w:val="000000" w:themeColor="text1"/>
              </w:rPr>
            </w:pPr>
            <w:ins w:id="2771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4 </w:t>
              </w:r>
            </w:ins>
            <w:ins w:id="2772" w:author="Bambi C" w:date="2022-08-24T13:10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>–</w:t>
              </w:r>
            </w:ins>
            <w:ins w:id="2773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Process user</w:t>
              </w:r>
            </w:ins>
            <w:ins w:id="2774" w:author="Bambi C" w:date="2022-08-24T13:10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>’</w:t>
              </w:r>
            </w:ins>
            <w:ins w:id="2775" w:author="Bambi C" w:date="2022-08-24T13:05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s menu choice</w:t>
              </w:r>
            </w:ins>
          </w:p>
          <w:p w14:paraId="11A897CA" w14:textId="77777777" w:rsidR="000C68AE" w:rsidRDefault="000C68AE" w:rsidP="006F72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76" w:author="Bambi C" w:date="2022-08-24T13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B1AABCE" w14:textId="30F3D9C9" w:rsidR="000C68AE" w:rsidRPr="009E586B" w:rsidRDefault="000C68AE" w:rsidP="009E586B">
            <w:pPr>
              <w:pStyle w:val="HTMLPreformatted"/>
              <w:shd w:val="clear" w:color="auto" w:fill="131314"/>
              <w:rPr>
                <w:ins w:id="2777" w:author="Bambi C" w:date="2022-08-24T13:10:00Z"/>
                <w:color w:val="7EC3E6"/>
                <w:rPrChange w:id="2778" w:author="Bambi C" w:date="2022-08-24T13:11:00Z">
                  <w:rPr>
                    <w:ins w:id="2779" w:author="Bambi C" w:date="2022-08-24T13:10:00Z"/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  <w:pPrChange w:id="2780" w:author="Bambi C" w:date="2022-08-24T13:11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ins w:id="2781" w:author="Bambi C" w:date="2022-08-24T13:10:00Z"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'1'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Add a new Task</w:t>
              </w:r>
            </w:ins>
          </w:p>
          <w:p w14:paraId="409DECA0" w14:textId="77777777" w:rsidR="000C68AE" w:rsidRDefault="000C68AE" w:rsidP="009E586B">
            <w:pPr>
              <w:pStyle w:val="HTMLPreformatted"/>
              <w:shd w:val="clear" w:color="auto" w:fill="131314"/>
              <w:rPr>
                <w:ins w:id="2782" w:author="Bambi C" w:date="2022-08-24T13:11:00Z"/>
                <w:color w:val="ED864A"/>
              </w:rPr>
            </w:pPr>
          </w:p>
          <w:p w14:paraId="39173011" w14:textId="349C9351" w:rsidR="000C68AE" w:rsidRPr="006412EA" w:rsidRDefault="000C68AE" w:rsidP="006412EA">
            <w:pPr>
              <w:pStyle w:val="HTMLPreformatted"/>
              <w:shd w:val="clear" w:color="auto" w:fill="131314"/>
              <w:rPr>
                <w:ins w:id="2783" w:author="Bambi C" w:date="2022-08-24T13:11:00Z"/>
                <w:color w:val="EBEBEB"/>
                <w:rPrChange w:id="2784" w:author="Bambi C" w:date="2022-08-24T13:12:00Z">
                  <w:rPr>
                    <w:ins w:id="2785" w:author="Bambi C" w:date="2022-08-24T13:11:00Z"/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  <w:pPrChange w:id="2786" w:author="Bambi C" w:date="2022-08-24T13:12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ins w:id="2787" w:author="Bambi C" w:date="2022-08-24T13:11:00Z">
              <w:r>
                <w:rPr>
                  <w:color w:val="ED864A"/>
                </w:rPr>
                <w:t>continue</w:t>
              </w:r>
            </w:ins>
          </w:p>
          <w:p w14:paraId="17C0496D" w14:textId="77777777" w:rsidR="000C68AE" w:rsidRDefault="000C68AE" w:rsidP="00BE743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88" w:author="Bambi C" w:date="2022-08-24T13:12:00Z"/>
                <w:color w:val="ED864A"/>
              </w:rPr>
              <w:pPrChange w:id="2789" w:author="Bambi C" w:date="2022-08-24T13:51:00Z">
                <w:pPr>
                  <w:pStyle w:val="HTMLPreformatted"/>
                  <w:shd w:val="clear" w:color="auto" w:fill="131314"/>
                </w:pPr>
              </w:pPrChange>
            </w:pPr>
          </w:p>
          <w:p w14:paraId="6A658965" w14:textId="0E43F3D7" w:rsidR="000C68AE" w:rsidRDefault="000C68AE" w:rsidP="006412EA">
            <w:pPr>
              <w:pStyle w:val="HTMLPreformatted"/>
              <w:shd w:val="clear" w:color="auto" w:fill="131314"/>
              <w:rPr>
                <w:ins w:id="2790" w:author="Bambi C" w:date="2022-08-24T13:11:00Z"/>
                <w:color w:val="EBEBEB"/>
              </w:rPr>
            </w:pPr>
            <w:ins w:id="2791" w:author="Bambi C" w:date="2022-08-24T13:11:00Z"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>choice_str</w:t>
              </w:r>
            </w:ins>
            <w:ins w:id="2792" w:author="Bambi C" w:date="2022-08-24T13:51:00Z">
              <w:r w:rsidR="00BE7438">
                <w:rPr>
                  <w:color w:val="EBEBEB"/>
                </w:rPr>
                <w:t>.strip()</w:t>
              </w:r>
            </w:ins>
            <w:ins w:id="2793" w:author="Bambi C" w:date="2022-08-24T13:11:00Z">
              <w:r>
                <w:rPr>
                  <w:color w:val="EBEBEB"/>
                </w:rPr>
                <w:t xml:space="preserve"> == </w:t>
              </w:r>
              <w:r>
                <w:rPr>
                  <w:color w:val="54B33E"/>
                </w:rPr>
                <w:t>'2'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Save Data to File</w:t>
              </w:r>
            </w:ins>
          </w:p>
          <w:p w14:paraId="4268DDA5" w14:textId="77777777" w:rsidR="000C68AE" w:rsidRDefault="000C68AE" w:rsidP="006412EA">
            <w:pPr>
              <w:pStyle w:val="HTMLPreformatted"/>
              <w:shd w:val="clear" w:color="auto" w:fill="131314"/>
              <w:rPr>
                <w:ins w:id="2794" w:author="Bambi C" w:date="2022-08-24T13:12:00Z"/>
                <w:color w:val="ED864A"/>
              </w:rPr>
            </w:pPr>
          </w:p>
          <w:p w14:paraId="5E0CB38F" w14:textId="77777777" w:rsidR="000C68AE" w:rsidRDefault="000C68AE" w:rsidP="006412EA">
            <w:pPr>
              <w:pStyle w:val="HTMLPreformatted"/>
              <w:shd w:val="clear" w:color="auto" w:fill="131314"/>
              <w:rPr>
                <w:ins w:id="2795" w:author="Bambi C" w:date="2022-08-24T13:12:00Z"/>
                <w:color w:val="7EC3E6"/>
              </w:rPr>
            </w:pPr>
            <w:ins w:id="2796" w:author="Bambi C" w:date="2022-08-24T13:12:00Z">
              <w:r>
                <w:rPr>
                  <w:color w:val="ED864A"/>
                </w:rPr>
                <w:t xml:space="preserve">continue  </w:t>
              </w:r>
              <w:r>
                <w:rPr>
                  <w:color w:val="7EC3E6"/>
                </w:rPr>
                <w:t># to show the menu</w:t>
              </w:r>
            </w:ins>
          </w:p>
          <w:p w14:paraId="47B02D9F" w14:textId="77777777" w:rsidR="000C68AE" w:rsidRDefault="000C68AE" w:rsidP="00BE743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797" w:author="Bambi C" w:date="2022-08-24T13:12:00Z"/>
                <w:color w:val="EBEBEB"/>
              </w:rPr>
              <w:pPrChange w:id="2798" w:author="Bambi C" w:date="2022-08-24T13:51:00Z">
                <w:pPr>
                  <w:pStyle w:val="HTMLPreformatted"/>
                  <w:shd w:val="clear" w:color="auto" w:fill="131314"/>
                </w:pPr>
              </w:pPrChange>
            </w:pPr>
          </w:p>
          <w:p w14:paraId="327D043D" w14:textId="46155A24" w:rsidR="000C68AE" w:rsidRDefault="000C68AE" w:rsidP="008C57B0">
            <w:pPr>
              <w:pStyle w:val="HTMLPreformatted"/>
              <w:shd w:val="clear" w:color="auto" w:fill="131314"/>
              <w:rPr>
                <w:ins w:id="2799" w:author="Bambi C" w:date="2022-08-24T13:12:00Z"/>
                <w:color w:val="7EC3E6"/>
              </w:rPr>
            </w:pPr>
            <w:ins w:id="2800" w:author="Bambi C" w:date="2022-08-24T13:12:00Z"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>choice_str</w:t>
              </w:r>
            </w:ins>
            <w:ins w:id="2801" w:author="Bambi C" w:date="2022-08-24T13:51:00Z">
              <w:r w:rsidR="00BE7438">
                <w:rPr>
                  <w:color w:val="EBEBEB"/>
                </w:rPr>
                <w:t>.strip()</w:t>
              </w:r>
            </w:ins>
            <w:ins w:id="2802" w:author="Bambi C" w:date="2022-08-24T13:12:00Z">
              <w:r>
                <w:rPr>
                  <w:color w:val="EBEBEB"/>
                </w:rPr>
                <w:t xml:space="preserve"> == </w:t>
              </w:r>
              <w:r>
                <w:rPr>
                  <w:color w:val="54B33E"/>
                </w:rPr>
                <w:t>'3'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Exit Program</w:t>
              </w:r>
            </w:ins>
          </w:p>
          <w:p w14:paraId="56D098C8" w14:textId="77777777" w:rsidR="000C68AE" w:rsidRDefault="000C68AE" w:rsidP="008C57B0">
            <w:pPr>
              <w:pStyle w:val="HTMLPreformatted"/>
              <w:shd w:val="clear" w:color="auto" w:fill="131314"/>
              <w:rPr>
                <w:ins w:id="2803" w:author="Bambi C" w:date="2022-08-24T13:12:00Z"/>
                <w:color w:val="7EC3E6"/>
              </w:rPr>
            </w:pPr>
          </w:p>
          <w:p w14:paraId="35693B97" w14:textId="77777777" w:rsidR="00003462" w:rsidRDefault="000C68AE" w:rsidP="006412EA">
            <w:pPr>
              <w:pStyle w:val="HTMLPreformatted"/>
              <w:shd w:val="clear" w:color="auto" w:fill="131314"/>
              <w:rPr>
                <w:ins w:id="2804" w:author="Bambi C" w:date="2022-08-24T13:31:00Z"/>
                <w:color w:val="7EC3E6"/>
              </w:rPr>
            </w:pPr>
            <w:ins w:id="2805" w:author="Bambi C" w:date="2022-08-24T13:12:00Z">
              <w:r>
                <w:rPr>
                  <w:color w:val="ED864A"/>
                </w:rPr>
                <w:t xml:space="preserve">break  </w:t>
              </w:r>
              <w:r>
                <w:rPr>
                  <w:color w:val="7EC3E6"/>
                </w:rPr>
                <w:t># exit Menu loop</w:t>
              </w:r>
            </w:ins>
          </w:p>
          <w:p w14:paraId="6CBC64E4" w14:textId="0CC67AFF" w:rsidR="00003462" w:rsidRPr="00003462" w:rsidRDefault="00003462" w:rsidP="00003462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06" w:author="Bambi C" w:date="2022-08-24T13:05:00Z"/>
                <w:rFonts w:ascii="Courier New" w:hAnsi="Courier New" w:cs="Courier New"/>
                <w:iCs w:val="0"/>
                <w:color w:val="7EC3E6"/>
                <w:rPrChange w:id="2807" w:author="Bambi C" w:date="2022-08-24T13:31:00Z">
                  <w:rPr>
                    <w:ins w:id="2808" w:author="Bambi C" w:date="2022-08-24T13:05:00Z"/>
                    <w:rFonts w:ascii="Consolas" w:hAnsi="Consolas" w:cs="Consolas"/>
                    <w:iCs w:val="0"/>
                    <w:color w:val="000000" w:themeColor="text1"/>
                  </w:rPr>
                </w:rPrChange>
              </w:rPr>
              <w:pPrChange w:id="2809" w:author="Bambi C" w:date="2022-08-24T13:31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</w:p>
        </w:tc>
      </w:tr>
    </w:tbl>
    <w:p w14:paraId="40439BE2" w14:textId="0A235069" w:rsidR="000E0D7C" w:rsidRPr="000E0D7C" w:rsidRDefault="005464C7" w:rsidP="000C68AE">
      <w:pPr>
        <w:pStyle w:val="Caption"/>
      </w:pPr>
      <w:bookmarkStart w:id="2810" w:name="_Ref112257337"/>
      <w:r>
        <w:lastRenderedPageBreak/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2811" w:author="Bambi C" w:date="2022-08-24T13:33:00Z">
        <w:r w:rsidR="00E7566B">
          <w:rPr>
            <w:noProof/>
          </w:rPr>
          <w:t>10</w:t>
        </w:r>
      </w:ins>
      <w:del w:id="2812" w:author="Bambi C" w:date="2022-08-24T13:33:00Z">
        <w:r w:rsidDel="00E7566B">
          <w:rPr>
            <w:noProof/>
          </w:rPr>
          <w:delText>12</w:delText>
        </w:r>
      </w:del>
      <w:r>
        <w:rPr>
          <w:noProof/>
        </w:rPr>
        <w:fldChar w:fldCharType="end"/>
      </w:r>
      <w:bookmarkEnd w:id="2810"/>
      <w:r>
        <w:t xml:space="preserve">. </w:t>
      </w:r>
      <w:r w:rsidR="00087E61">
        <w:t>Program</w:t>
      </w:r>
      <w:r>
        <w:t xml:space="preserve"> code for</w:t>
      </w:r>
      <w:ins w:id="2813" w:author="Bambi C" w:date="2022-08-24T18:16:00Z">
        <w:r w:rsidR="002C5B3E">
          <w:t xml:space="preserve"> opening specified file and displaying data</w:t>
        </w:r>
      </w:ins>
      <w:del w:id="2814" w:author="Bambi C" w:date="2022-08-24T18:16:00Z">
        <w:r w:rsidDel="002C5B3E">
          <w:delText xml:space="preserve"> Requirement 1</w:delText>
        </w:r>
      </w:del>
    </w:p>
    <w:p w14:paraId="271D1B65" w14:textId="7455F513" w:rsidR="00EB71D4" w:rsidDel="006B1269" w:rsidRDefault="006B1269" w:rsidP="003C21AF">
      <w:pPr>
        <w:jc w:val="right"/>
        <w:rPr>
          <w:del w:id="2815" w:author="Bambi C" w:date="2022-08-19T12:51:00Z"/>
          <w:rFonts w:cstheme="minorHAnsi"/>
        </w:rPr>
      </w:pPr>
      <w:bookmarkStart w:id="2816" w:name="_Ref110349490"/>
      <w:ins w:id="2817" w:author="Bambi C" w:date="2022-08-24T14:57:00Z">
        <w:r>
          <w:rPr>
            <w:rFonts w:cstheme="minorHAnsi"/>
          </w:rPr>
          <w:lastRenderedPageBreak/>
          <w:t>To avoid “</w:t>
        </w:r>
        <w:r w:rsidR="00771869" w:rsidRPr="00FD7A04">
          <w:rPr>
            <w:rFonts w:ascii="Consolas" w:hAnsi="Consolas" w:cs="Consolas"/>
            <w:rPrChange w:id="2818" w:author="Bambi C" w:date="2022-08-24T18:16:00Z">
              <w:rPr>
                <w:rFonts w:cstheme="minorHAnsi"/>
              </w:rPr>
            </w:rPrChange>
          </w:rPr>
          <w:t>TypeError: 'NoneType' object is not iterable</w:t>
        </w:r>
        <w:r w:rsidR="00771869">
          <w:rPr>
            <w:rFonts w:cstheme="minorHAnsi"/>
          </w:rPr>
          <w:t xml:space="preserve">” </w:t>
        </w:r>
      </w:ins>
      <w:ins w:id="2819" w:author="Bambi C" w:date="2022-08-24T14:58:00Z">
        <w:r w:rsidR="00771869">
          <w:rPr>
            <w:rFonts w:cstheme="minorHAnsi"/>
          </w:rPr>
          <w:t>wh</w:t>
        </w:r>
        <w:r w:rsidR="004835C3">
          <w:rPr>
            <w:rFonts w:cstheme="minorHAnsi"/>
          </w:rPr>
          <w:t xml:space="preserve">ich occurs when the data file is empty – there is no data to load – I preloaded the default data with dummy data. </w:t>
        </w:r>
        <w:r w:rsidR="00D52722">
          <w:rPr>
            <w:rFonts w:cstheme="minorHAnsi"/>
          </w:rPr>
          <w:t xml:space="preserve">If I had more time, I would </w:t>
        </w:r>
      </w:ins>
      <w:ins w:id="2820" w:author="Bambi C" w:date="2022-08-24T14:59:00Z">
        <w:r w:rsidR="0009309D">
          <w:rPr>
            <w:rFonts w:cstheme="minorHAnsi"/>
          </w:rPr>
          <w:t xml:space="preserve">build a try-except or if statement to </w:t>
        </w:r>
      </w:ins>
      <w:ins w:id="2821" w:author="Bambi C" w:date="2022-08-24T17:53:00Z">
        <w:r w:rsidR="00975FFB">
          <w:rPr>
            <w:rFonts w:cstheme="minorHAnsi"/>
          </w:rPr>
          <w:t xml:space="preserve">mitigate </w:t>
        </w:r>
        <w:r w:rsidR="00965F8A">
          <w:rPr>
            <w:rFonts w:cstheme="minorHAnsi"/>
          </w:rPr>
          <w:t>scenario.</w:t>
        </w:r>
      </w:ins>
      <w:del w:id="2822" w:author="Bambi C" w:date="2022-08-19T12:51:00Z">
        <w:r w:rsidR="00EB71D4" w:rsidDel="00A017BC">
          <w:rPr>
            <w:rFonts w:cstheme="minorHAnsi"/>
          </w:rPr>
          <w:delText xml:space="preserve">To simplify the code and in keeping with the intentions of this assignment, I did not </w:delText>
        </w:r>
        <w:r w:rsidR="00852977" w:rsidDel="00A017BC">
          <w:rPr>
            <w:rFonts w:cstheme="minorHAnsi"/>
          </w:rPr>
          <w:delText xml:space="preserve">carryover / </w:delText>
        </w:r>
        <w:r w:rsidR="00EB71D4" w:rsidDel="00A017BC">
          <w:rPr>
            <w:rFonts w:cstheme="minorHAnsi"/>
          </w:rPr>
          <w:delText>add</w:delText>
        </w:r>
        <w:r w:rsidR="00852977" w:rsidDel="00A017BC">
          <w:rPr>
            <w:rFonts w:cstheme="minorHAnsi"/>
          </w:rPr>
          <w:delText xml:space="preserve"> functions that were not already specified in the starter file</w:delText>
        </w:r>
        <w:r w:rsidR="00D14453" w:rsidDel="00A017BC">
          <w:rPr>
            <w:rFonts w:cstheme="minorHAnsi"/>
          </w:rPr>
          <w:delText xml:space="preserve"> (e.g., condition if </w:delText>
        </w:r>
        <w:r w:rsidR="00151A75" w:rsidDel="00A017BC">
          <w:rPr>
            <w:rFonts w:cstheme="minorHAnsi"/>
          </w:rPr>
          <w:delText>file exists, row count)</w:delText>
        </w:r>
        <w:r w:rsidR="00852977" w:rsidDel="00A017BC">
          <w:rPr>
            <w:rFonts w:cstheme="minorHAnsi"/>
          </w:rPr>
          <w:delText>.</w:delText>
        </w:r>
      </w:del>
    </w:p>
    <w:p w14:paraId="327E1DFA" w14:textId="77777777" w:rsidR="006B1269" w:rsidRDefault="006B1269">
      <w:pPr>
        <w:rPr>
          <w:ins w:id="2823" w:author="Bambi C" w:date="2022-08-24T14:57:00Z"/>
        </w:rPr>
      </w:pPr>
    </w:p>
    <w:bookmarkEnd w:id="2816"/>
    <w:p w14:paraId="41E2E50E" w14:textId="25A478D7" w:rsidR="003C21AF" w:rsidRPr="000527C0" w:rsidRDefault="003C21AF" w:rsidP="003C21AF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515FA1CB" w14:textId="5B95E504" w:rsidR="00765FE7" w:rsidRPr="00E67DD3" w:rsidRDefault="001E75ED" w:rsidP="00DD4F4F">
      <w:pPr>
        <w:pStyle w:val="Heading4"/>
      </w:pPr>
      <w:bookmarkStart w:id="2824" w:name="_Ref109750649"/>
      <w:bookmarkStart w:id="2825" w:name="_Toc112269823"/>
      <w:ins w:id="2826" w:author="Bambi C" w:date="2022-08-24T13:26:00Z">
        <w:r>
          <w:t>Menu</w:t>
        </w:r>
      </w:ins>
      <w:bookmarkEnd w:id="2825"/>
      <w:del w:id="2827" w:author="Bambi C" w:date="2022-08-19T12:09:00Z">
        <w:r w:rsidR="00AF77C3" w:rsidDel="00813073">
          <w:delText>Menu</w:delText>
        </w:r>
      </w:del>
    </w:p>
    <w:bookmarkEnd w:id="2824"/>
    <w:p w14:paraId="556BB7FC" w14:textId="4368EAAD" w:rsidR="00734191" w:rsidRDefault="00734191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2828" w:author="Bambi C" w:date="2022-08-19T12:18:00Z"/>
        </w:rPr>
        <w:pPrChange w:id="2829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2830" w:author="Bambi C" w:date="2022-08-19T12:18:00Z">
        <w:r w:rsidRPr="00206B93">
          <w:rPr>
            <w:i/>
            <w:iCs w:val="0"/>
          </w:rPr>
          <w:t xml:space="preserve">Requirement </w:t>
        </w:r>
      </w:ins>
      <w:ins w:id="2831" w:author="Bambi C" w:date="2022-08-24T13:26:00Z">
        <w:r w:rsidR="001E75ED">
          <w:rPr>
            <w:i/>
            <w:iCs w:val="0"/>
          </w:rPr>
          <w:t>3</w:t>
        </w:r>
      </w:ins>
      <w:ins w:id="2832" w:author="Bambi C" w:date="2022-08-19T12:18:00Z">
        <w:r w:rsidRPr="00206B93">
          <w:rPr>
            <w:i/>
            <w:iCs w:val="0"/>
          </w:rPr>
          <w:t>:</w:t>
        </w:r>
        <w:r>
          <w:rPr>
            <w:i/>
            <w:iCs w:val="0"/>
          </w:rPr>
          <w:t xml:space="preserve"> </w:t>
        </w:r>
      </w:ins>
      <w:ins w:id="2833" w:author="Bambi C" w:date="2022-08-24T13:26:00Z">
        <w:r w:rsidR="001E75ED">
          <w:rPr>
            <w:i/>
            <w:iCs w:val="0"/>
          </w:rPr>
          <w:t xml:space="preserve">Allow user to select </w:t>
        </w:r>
      </w:ins>
      <w:ins w:id="2834" w:author="Bambi C" w:date="2022-08-24T13:38:00Z">
        <w:r w:rsidR="007C7448">
          <w:rPr>
            <w:i/>
            <w:iCs w:val="0"/>
          </w:rPr>
          <w:t>option</w:t>
        </w:r>
      </w:ins>
      <w:ins w:id="2835" w:author="Bambi C" w:date="2022-08-24T13:26:00Z">
        <w:r w:rsidR="001E75ED">
          <w:rPr>
            <w:i/>
            <w:iCs w:val="0"/>
          </w:rPr>
          <w:t xml:space="preserve"> from menu.</w:t>
        </w:r>
      </w:ins>
    </w:p>
    <w:p w14:paraId="207E0F06" w14:textId="395AA0C3" w:rsidR="00734191" w:rsidRPr="00EF1018" w:rsidRDefault="008447ED" w:rsidP="00D97C89">
      <w:pPr>
        <w:rPr>
          <w:ins w:id="2836" w:author="Bambi C" w:date="2022-08-19T12:18:00Z"/>
        </w:rPr>
        <w:pPrChange w:id="2837" w:author="Bambi C" w:date="2022-08-24T11:53:00Z">
          <w:pPr>
            <w:shd w:val="clear" w:color="auto" w:fill="FFFF00"/>
          </w:pPr>
        </w:pPrChange>
      </w:pPr>
      <w:ins w:id="2838" w:author="Bambi C" w:date="2022-08-24T18:11:00Z">
        <w:r>
          <w:t xml:space="preserve">To </w:t>
        </w:r>
      </w:ins>
      <w:ins w:id="2839" w:author="Bambi C" w:date="2022-08-24T18:12:00Z">
        <w:r w:rsidR="00CB1507">
          <w:t>simplify</w:t>
        </w:r>
      </w:ins>
      <w:ins w:id="2840" w:author="Bambi C" w:date="2022-08-24T18:11:00Z">
        <w:r>
          <w:t xml:space="preserve"> </w:t>
        </w:r>
      </w:ins>
      <w:ins w:id="2841" w:author="Bambi C" w:date="2022-08-24T18:12:00Z">
        <w:r w:rsidR="00CB1507">
          <w:t xml:space="preserve">coding, the program functions are reduced to Add, Save, and Exit. </w:t>
        </w:r>
      </w:ins>
      <w:ins w:id="2842" w:author="Bambi C" w:date="2022-08-24T18:13:00Z">
        <w:r w:rsidR="002C5B3E">
          <w:t>This code is based directly on menu from pr</w:t>
        </w:r>
      </w:ins>
      <w:ins w:id="2843" w:author="Bambi C" w:date="2022-08-24T18:14:00Z">
        <w:r w:rsidR="002C5B3E">
          <w:t>ior</w:t>
        </w:r>
      </w:ins>
      <w:ins w:id="2844" w:author="Bambi C" w:date="2022-08-24T18:13:00Z">
        <w:r w:rsidR="002C5B3E">
          <w:t xml:space="preserve"> assignment</w:t>
        </w:r>
      </w:ins>
      <w:ins w:id="2845" w:author="Bambi C" w:date="2022-08-24T18:14:00Z">
        <w:r w:rsidR="002C5B3E">
          <w:t xml:space="preserve"> (</w:t>
        </w:r>
      </w:ins>
      <w:ins w:id="2846" w:author="Bambi C" w:date="2022-08-24T18:15:00Z">
        <w:r w:rsidR="002C5B3E">
          <w:fldChar w:fldCharType="begin"/>
        </w:r>
        <w:r w:rsidR="002C5B3E">
          <w:instrText xml:space="preserve"> REF _Ref110355005 \h </w:instrText>
        </w:r>
      </w:ins>
      <w:r w:rsidR="002C5B3E">
        <w:fldChar w:fldCharType="separate"/>
      </w:r>
      <w:ins w:id="2847" w:author="Bambi C" w:date="2022-08-24T18:15:00Z">
        <w:r w:rsidR="002C5B3E">
          <w:t xml:space="preserve">Figure </w:t>
        </w:r>
        <w:r w:rsidR="002C5B3E">
          <w:rPr>
            <w:noProof/>
          </w:rPr>
          <w:t>11</w:t>
        </w:r>
        <w:r w:rsidR="002C5B3E">
          <w:fldChar w:fldCharType="end"/>
        </w:r>
      </w:ins>
      <w:ins w:id="2848" w:author="Bambi C" w:date="2022-08-24T18:14:00Z">
        <w:r w:rsidR="002C5B3E">
          <w:t>)</w:t>
        </w:r>
      </w:ins>
      <w:ins w:id="2849" w:author="Bambi C" w:date="2022-08-24T18:13:00Z">
        <w:r w:rsidR="002C5B3E">
          <w:t>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2850" w:author="Bambi C" w:date="2022-08-24T13:21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2851">
          <w:tblGrid>
            <w:gridCol w:w="8928"/>
          </w:tblGrid>
        </w:tblGridChange>
      </w:tblGrid>
      <w:tr w:rsidR="00E10549" w:rsidRPr="000527C0" w14:paraId="69FBD7DC" w14:textId="77777777" w:rsidTr="00B07B8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2852" w:author="Bambi C" w:date="2022-08-24T13:21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41B7A73B" w14:textId="77777777" w:rsidR="00003462" w:rsidRDefault="00003462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53" w:author="Bambi C" w:date="2022-08-24T13:32:00Z"/>
                <w:rFonts w:ascii="Consolas" w:hAnsi="Consolas" w:cs="Consolas"/>
                <w:iCs w:val="0"/>
                <w:color w:val="000000" w:themeColor="text1"/>
              </w:rPr>
            </w:pPr>
          </w:p>
          <w:p w14:paraId="5B2DBA07" w14:textId="73DB5E25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54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55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04467BD5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56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57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43CE72CA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58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62168ED7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59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60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49FD656D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61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1928F0EC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62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63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52AF5DE8" w14:textId="77777777" w:rsidR="0073093E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64" w:author="Bambi C" w:date="2022-08-24T13:28:00Z"/>
                <w:rFonts w:ascii="Consolas" w:hAnsi="Consolas" w:cs="Consolas"/>
                <w:iCs w:val="0"/>
                <w:color w:val="000000" w:themeColor="text1"/>
              </w:rPr>
            </w:pPr>
          </w:p>
          <w:p w14:paraId="265CC092" w14:textId="77777777" w:rsidR="000E1F24" w:rsidRDefault="000E1F24" w:rsidP="000E1F24">
            <w:pPr>
              <w:pStyle w:val="HTMLPreformatted"/>
              <w:shd w:val="clear" w:color="auto" w:fill="131314"/>
              <w:rPr>
                <w:ins w:id="2865" w:author="Bambi C" w:date="2022-08-24T13:28:00Z"/>
                <w:color w:val="EBEBEB"/>
              </w:rPr>
            </w:pPr>
            <w:ins w:id="2866" w:author="Bambi C" w:date="2022-08-24T13:28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output_menu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MAIN MENU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Options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---------------------------------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1 - Add a new VIP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2 - Save data to file  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3 - Exit program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  <w:t>'''</w:t>
              </w:r>
              <w:r>
                <w:rPr>
                  <w:color w:val="EBEBEB"/>
                </w:rPr>
                <w:t>)</w:t>
              </w:r>
            </w:ins>
          </w:p>
          <w:p w14:paraId="71E16EAA" w14:textId="77777777" w:rsidR="000E1F24" w:rsidRDefault="000E1F24" w:rsidP="00BE743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67" w:author="Bambi C" w:date="2022-08-24T13:28:00Z"/>
                <w:color w:val="EBEBEB"/>
              </w:rPr>
              <w:pPrChange w:id="2868" w:author="Bambi C" w:date="2022-08-24T13:51:00Z">
                <w:pPr>
                  <w:pStyle w:val="HTMLPreformatted"/>
                  <w:shd w:val="clear" w:color="auto" w:fill="131314"/>
                </w:pPr>
              </w:pPrChange>
            </w:pPr>
          </w:p>
          <w:p w14:paraId="162F1AF3" w14:textId="6EBDDCF0" w:rsidR="000E1F24" w:rsidRDefault="003C255F" w:rsidP="000E1F24">
            <w:pPr>
              <w:pStyle w:val="HTMLPreformatted"/>
              <w:shd w:val="clear" w:color="auto" w:fill="131314"/>
              <w:rPr>
                <w:ins w:id="2869" w:author="Bambi C" w:date="2022-08-24T13:28:00Z"/>
                <w:color w:val="EBEBEB"/>
              </w:rPr>
            </w:pPr>
            <w:ins w:id="2870" w:author="Bambi C" w:date="2022-08-24T13:28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input_menu_choice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choice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'Select option [1 to </w:t>
              </w:r>
            </w:ins>
            <w:ins w:id="2871" w:author="Bambi C" w:date="2022-08-24T20:11:00Z">
              <w:r w:rsidR="00462126">
                <w:rPr>
                  <w:color w:val="54B33E"/>
                </w:rPr>
                <w:t>3</w:t>
              </w:r>
            </w:ins>
            <w:ins w:id="2872" w:author="Bambi C" w:date="2022-08-24T13:28:00Z">
              <w:r>
                <w:rPr>
                  <w:color w:val="54B33E"/>
                </w:rPr>
                <w:t xml:space="preserve">]: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)).strip()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choice</w:t>
              </w:r>
            </w:ins>
          </w:p>
          <w:p w14:paraId="2CB274C2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73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55360A65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74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75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1539AF51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76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61077C1B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77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78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3105C1AD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79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44E3E662" w14:textId="77777777" w:rsidR="0073093E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80" w:author="Bambi C" w:date="2022-08-24T13:41:00Z"/>
                <w:rFonts w:ascii="Consolas" w:hAnsi="Consolas" w:cs="Consolas"/>
                <w:iCs w:val="0"/>
                <w:color w:val="000000" w:themeColor="text1"/>
              </w:rPr>
            </w:pPr>
            <w:ins w:id="2881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3EBBF627" w14:textId="77777777" w:rsidR="0011614A" w:rsidRPr="006A6F19" w:rsidRDefault="0011614A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82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4EFEF622" w14:textId="77777777" w:rsidR="00564B2F" w:rsidRDefault="00D37577" w:rsidP="00D37577">
            <w:pPr>
              <w:pStyle w:val="HTMLPreformatted"/>
              <w:shd w:val="clear" w:color="auto" w:fill="131314"/>
              <w:rPr>
                <w:ins w:id="2883" w:author="Bambi C" w:date="2022-08-24T13:52:00Z"/>
                <w:color w:val="EBEBEB"/>
              </w:rPr>
            </w:pPr>
            <w:ins w:id="2884" w:author="Bambi C" w:date="2022-08-24T13:30:00Z">
              <w:r>
                <w:rPr>
                  <w:color w:val="EBEBEB"/>
                </w:rPr>
                <w:t>output_menu()</w:t>
              </w:r>
            </w:ins>
          </w:p>
          <w:p w14:paraId="0F597CFE" w14:textId="77777777" w:rsidR="00B07B8D" w:rsidRPr="006A6F19" w:rsidRDefault="00B07B8D" w:rsidP="00B07B8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85" w:author="Bambi C" w:date="2022-08-24T13:52:00Z"/>
                <w:rFonts w:ascii="Consolas" w:hAnsi="Consolas" w:cs="Consolas"/>
                <w:iCs w:val="0"/>
                <w:color w:val="000000" w:themeColor="text1"/>
              </w:rPr>
            </w:pPr>
          </w:p>
          <w:p w14:paraId="08678B3D" w14:textId="62EC3BE3" w:rsidR="00D37577" w:rsidRDefault="00D37577" w:rsidP="00D37577">
            <w:pPr>
              <w:pStyle w:val="HTMLPreformatted"/>
              <w:shd w:val="clear" w:color="auto" w:fill="131314"/>
              <w:rPr>
                <w:ins w:id="2886" w:author="Bambi C" w:date="2022-08-24T13:30:00Z"/>
                <w:color w:val="EBEBEB"/>
              </w:rPr>
            </w:pPr>
            <w:ins w:id="2887" w:author="Bambi C" w:date="2022-08-24T13:30:00Z">
              <w:r>
                <w:rPr>
                  <w:color w:val="EBEBEB"/>
                </w:rPr>
                <w:t>choice_str = input_menu_choice()</w:t>
              </w:r>
            </w:ins>
          </w:p>
          <w:p w14:paraId="7E12261F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88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194D756A" w14:textId="77777777" w:rsidR="0073093E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89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  <w:ins w:id="2890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0DD5B157" w14:textId="77777777" w:rsidR="0073093E" w:rsidRPr="006A6F19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91" w:author="Bambi C" w:date="2022-08-24T13:27:00Z"/>
                <w:rFonts w:ascii="Consolas" w:hAnsi="Consolas" w:cs="Consolas"/>
                <w:iCs w:val="0"/>
                <w:color w:val="000000" w:themeColor="text1"/>
              </w:rPr>
            </w:pPr>
          </w:p>
          <w:p w14:paraId="5A010416" w14:textId="77777777" w:rsidR="0073093E" w:rsidRDefault="0073093E" w:rsidP="0073093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892" w:author="Bambi C" w:date="2022-08-24T13:48:00Z"/>
                <w:rFonts w:ascii="Consolas" w:hAnsi="Consolas" w:cs="Consolas"/>
                <w:iCs w:val="0"/>
                <w:color w:val="000000" w:themeColor="text1"/>
              </w:rPr>
            </w:pPr>
            <w:ins w:id="2893" w:author="Bambi C" w:date="2022-08-24T13:27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7B530355" w14:textId="051FDCAD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94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895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89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3AB3C120" w14:textId="60689F51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897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898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89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1D04BC2C" w14:textId="3DE9ACB5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0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0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choice_str = ""  # Captures the user option selection</w:delText>
              </w:r>
            </w:del>
          </w:p>
          <w:p w14:paraId="59B3ABC4" w14:textId="48935EE4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0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5CD1587E" w14:textId="58AC2113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5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06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663CAEE4" w14:textId="1BA88EFD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07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08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0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410E47DB" w14:textId="2C824213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1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1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5BE76D08" w14:textId="1C2D954B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12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13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584EA8E4" w14:textId="71E3FC4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14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15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1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5CB21CA0" w14:textId="2E377565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17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18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1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3801123F" w14:textId="2140C059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2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2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Performs Input and Output tasks """</w:delText>
              </w:r>
            </w:del>
          </w:p>
          <w:p w14:paraId="1C25D8D9" w14:textId="4C1FDE43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2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72FCCE20" w14:textId="484FBF8D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5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26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2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677CA4E6" w14:textId="2B65C52C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28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29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3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output_menu_tasks():</w:delText>
              </w:r>
            </w:del>
          </w:p>
          <w:p w14:paraId="33CEEE63" w14:textId="0F4BB323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31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32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3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Display a menu of choices to the user</w:delText>
              </w:r>
            </w:del>
          </w:p>
          <w:p w14:paraId="249C15D9" w14:textId="6623EC3A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34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35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12FEDD0F" w14:textId="75784A8E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36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37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3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nothing</w:delText>
              </w:r>
            </w:del>
          </w:p>
          <w:p w14:paraId="567336E7" w14:textId="4D681A44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39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40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4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D0E2D70" w14:textId="646C635E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2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43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4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43F1DC48" w14:textId="303B9759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5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46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4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\tMenu of Options</w:delText>
              </w:r>
            </w:del>
          </w:p>
          <w:p w14:paraId="309C91A5" w14:textId="5C129321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48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49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5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\t1) Add a new Task</w:delText>
              </w:r>
            </w:del>
          </w:p>
          <w:p w14:paraId="018C3878" w14:textId="46DB52E8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51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52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5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\t2) Remove an existing Task</w:delText>
              </w:r>
            </w:del>
          </w:p>
          <w:p w14:paraId="7B5EF8AE" w14:textId="4855C185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54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55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5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\t3) Save Data to File        </w:delText>
              </w:r>
            </w:del>
          </w:p>
          <w:p w14:paraId="0577280C" w14:textId="6E46382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57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58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5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\t4) Exit Program</w:delText>
              </w:r>
            </w:del>
          </w:p>
          <w:p w14:paraId="4748048A" w14:textId="68AFE3A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6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6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""")</w:delText>
              </w:r>
            </w:del>
          </w:p>
          <w:p w14:paraId="30E2F41B" w14:textId="3EBD400E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6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0DBB7EB6" w14:textId="61FFC42A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5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66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6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6CF8C9DB" w14:textId="4DB6BB5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68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69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7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input_menu_choice():</w:delText>
              </w:r>
            </w:del>
          </w:p>
          <w:p w14:paraId="1F64CA2D" w14:textId="3A4F0C24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71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72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7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Gets the menu choice from a user</w:delText>
              </w:r>
            </w:del>
          </w:p>
          <w:p w14:paraId="78ACDE4F" w14:textId="05918677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74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75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1AD98539" w14:textId="47C4C23C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76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77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7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string</w:delText>
              </w:r>
            </w:del>
          </w:p>
          <w:p w14:paraId="25D88D63" w14:textId="0AE2A9D2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79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80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8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7FB4D2D9" w14:textId="03E02F08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82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83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8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choice = str(input("Which option would you like to "</w:delText>
              </w:r>
            </w:del>
          </w:p>
          <w:p w14:paraId="5709BE66" w14:textId="1EF56B6A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85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86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8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"perform? [1 to 4] - ")).strip()</w:delText>
              </w:r>
            </w:del>
          </w:p>
          <w:p w14:paraId="2BDA3ABA" w14:textId="062EFB8D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88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89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9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choice</w:delText>
              </w:r>
            </w:del>
          </w:p>
          <w:p w14:paraId="6E0BCC15" w14:textId="537500B3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91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92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55A12BA7" w14:textId="4AA8C0DF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9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9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23148069" w14:textId="6617B213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95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96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299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648EEE58" w14:textId="3617617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2998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2999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5A5A9AA1" w14:textId="18BAB32B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0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0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0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</w:del>
          </w:p>
          <w:p w14:paraId="60EB0B92" w14:textId="4D78381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0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0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3427CE42" w14:textId="3166D003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05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06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0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76209B3B" w14:textId="4554F92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08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09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1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while True:</w:delText>
              </w:r>
            </w:del>
          </w:p>
          <w:p w14:paraId="5BF01DCB" w14:textId="67E6F52D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1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12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25B3DC39" w14:textId="41B39627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1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1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Step 3 Show current data</w:delText>
              </w:r>
            </w:del>
          </w:p>
          <w:p w14:paraId="00144AA2" w14:textId="4E2D80F3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6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17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1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print("""</w:delText>
              </w:r>
            </w:del>
          </w:p>
          <w:p w14:paraId="257FC6C0" w14:textId="443A50BA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19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20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2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\tstart Menu loop </w:delText>
              </w:r>
            </w:del>
          </w:p>
          <w:p w14:paraId="31F87970" w14:textId="63C56881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22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23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24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1: \t\tIO.output_current_tasks_in_list()</w:delText>
              </w:r>
            </w:del>
          </w:p>
          <w:p w14:paraId="24577BF4" w14:textId="692E00A7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25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26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27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\t# Show current data in the list/table")""")  # temp_debugging</w:delText>
              </w:r>
            </w:del>
          </w:p>
          <w:p w14:paraId="4B3B174E" w14:textId="24DC0719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28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29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34F9F91B" w14:textId="7DDCD2A2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3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3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3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IO.output_menu_tasks()  # Shows menu</w:delText>
              </w:r>
            </w:del>
          </w:p>
          <w:p w14:paraId="74D65E9E" w14:textId="05FC29F1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3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3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3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choice_str = IO.input_menu_choice()  # Get menu option</w:delText>
              </w:r>
            </w:del>
          </w:p>
          <w:p w14:paraId="5EF8BD1F" w14:textId="35E1BE0B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36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37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077C337E" w14:textId="5116E5AC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38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39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40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Step 4 - Process user's menu choice</w:delText>
              </w:r>
            </w:del>
          </w:p>
          <w:p w14:paraId="42D02B76" w14:textId="437E94A0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41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42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4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if choice_str.strip() == '1':  # Add a new Task</w:delText>
              </w:r>
            </w:del>
          </w:p>
          <w:p w14:paraId="47201AAB" w14:textId="4B3A5F88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44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45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4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35ABF2EE" w14:textId="721583B3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47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48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4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\tUser selected: \tOption 1 - 'Add a new task' </w:delText>
              </w:r>
            </w:del>
          </w:p>
          <w:p w14:paraId="20936204" w14:textId="0FDF74C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5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5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5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1: \t\tinput_new_task_and_priority</w:delText>
              </w:r>
            </w:del>
          </w:p>
          <w:p w14:paraId="5123E6DA" w14:textId="3DBCA972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5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5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5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2: \t\tadd_data_to_list""")  # temp_debugging</w:delText>
              </w:r>
            </w:del>
          </w:p>
          <w:p w14:paraId="695C2A43" w14:textId="40056B6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56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57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5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0FCE29DB" w14:textId="2AF5EC3E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59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60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73285E0B" w14:textId="710EA278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61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62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6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'2':  # Remove an existing Task</w:delText>
              </w:r>
            </w:del>
          </w:p>
          <w:p w14:paraId="6EACC1A2" w14:textId="7FB45A32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64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65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6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748D4495" w14:textId="0A0E9D59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67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68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6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\tUser selected: \tOption 2 - 'Remove an existing task' </w:delText>
              </w:r>
            </w:del>
          </w:p>
          <w:p w14:paraId="6A8CF526" w14:textId="25A0E69F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7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7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7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1: \t\tinput_task_to_remove</w:delText>
              </w:r>
            </w:del>
          </w:p>
          <w:p w14:paraId="3CA597BC" w14:textId="5395CAAD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7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7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7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2: \t\tremove_data_from_list""")  # temp_debugging</w:delText>
              </w:r>
            </w:del>
          </w:p>
          <w:p w14:paraId="37BAD479" w14:textId="25BDC0DB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76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77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7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1576033F" w14:textId="7B9C452E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79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80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6B6740D4" w14:textId="2F2D3D2F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81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82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83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'3':  # Save Data to File</w:delText>
              </w:r>
            </w:del>
          </w:p>
          <w:p w14:paraId="732F0703" w14:textId="55A50026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84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85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8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6E2D03FC" w14:textId="42AEF7FE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87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88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8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\tUser selected: \tOption 3 - 'Save Data to File' </w:delText>
              </w:r>
            </w:del>
          </w:p>
          <w:p w14:paraId="4FFECB2A" w14:textId="5943FB05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9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9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9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1: \t\tinput_task_to_remove</w:delText>
              </w:r>
            </w:del>
          </w:p>
          <w:p w14:paraId="7CC4E465" w14:textId="01DD0B4A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9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9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9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>\tCall 2: \t\twrite_data_to_file""")  # temp_debugging</w:delText>
              </w:r>
            </w:del>
          </w:p>
          <w:p w14:paraId="287AE43D" w14:textId="58A3D1DE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96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097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09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print("\n\tData Saved!")</w:delText>
              </w:r>
            </w:del>
          </w:p>
          <w:p w14:paraId="0D92C138" w14:textId="09F03DD5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099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100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101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520B38A4" w14:textId="6080DD22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102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103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1388C75E" w14:textId="68009FC5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104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105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106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'4':  # Exit Program</w:delText>
              </w:r>
            </w:del>
          </w:p>
          <w:p w14:paraId="0155282F" w14:textId="052F824A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107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108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10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print("\n\tUser selected: Option 4 - 'Exit program'")</w:delText>
              </w:r>
            </w:del>
          </w:p>
          <w:p w14:paraId="3AF34E0B" w14:textId="1E97885F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110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111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112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temp_debugging</w:delText>
              </w:r>
            </w:del>
          </w:p>
          <w:p w14:paraId="2305D3F7" w14:textId="52277BF1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113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114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115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print("\n\tGoodbye!")</w:delText>
              </w:r>
            </w:del>
          </w:p>
          <w:p w14:paraId="31A1731D" w14:textId="2B8F2550" w:rsidR="007A5844" w:rsidRPr="007A5844" w:rsidDel="0081307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del w:id="3116" w:author="Bambi C" w:date="2022-08-19T12:08:00Z"/>
                <w:rFonts w:ascii="Consolas" w:hAnsi="Consolas" w:cs="Consolas"/>
                <w:iCs w:val="0"/>
                <w:color w:val="000000" w:themeColor="text1"/>
              </w:rPr>
              <w:pPrChange w:id="3117" w:author="Bambi C" w:date="2022-08-24T11:53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118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input("\n[Press ENTER key to quit.]")</w:delText>
              </w:r>
            </w:del>
          </w:p>
          <w:p w14:paraId="07CD4C7C" w14:textId="1E160CF5" w:rsidR="00B32DBF" w:rsidRPr="009E33F3" w:rsidRDefault="007A5844" w:rsidP="00D97C89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3119" w:author="Bambi C" w:date="2022-08-19T12:08:00Z">
              <w:r w:rsidRPr="007A5844" w:rsidDel="00813073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break  # by exiting loop</w:delText>
              </w:r>
            </w:del>
          </w:p>
        </w:tc>
      </w:tr>
    </w:tbl>
    <w:p w14:paraId="4E9CE1A6" w14:textId="6D3160EA" w:rsidR="00765FE7" w:rsidRPr="00765FE7" w:rsidRDefault="003B25F8" w:rsidP="00D97C89">
      <w:pPr>
        <w:pStyle w:val="Caption"/>
        <w:rPr>
          <w:b w:val="0"/>
          <w:bCs w:val="0"/>
          <w:color w:val="auto"/>
          <w:sz w:val="20"/>
          <w:szCs w:val="20"/>
        </w:rPr>
      </w:pPr>
      <w:bookmarkStart w:id="3120" w:name="_Ref110355005"/>
      <w:bookmarkStart w:id="3121" w:name="_Ref109679658"/>
      <w:bookmarkStart w:id="3122" w:name="_Ref109750988"/>
      <w:r>
        <w:t xml:space="preserve">Figure </w:t>
      </w:r>
      <w:r w:rsidRPr="00451F5C">
        <w:fldChar w:fldCharType="begin"/>
      </w:r>
      <w:r w:rsidRPr="00451F5C">
        <w:instrText xml:space="preserve"> SEQ Figure \* ARABIC </w:instrText>
      </w:r>
      <w:r w:rsidRPr="00451F5C">
        <w:fldChar w:fldCharType="separate"/>
      </w:r>
      <w:ins w:id="3123" w:author="Bambi C" w:date="2022-08-24T13:33:00Z">
        <w:r w:rsidR="00E7566B">
          <w:rPr>
            <w:noProof/>
          </w:rPr>
          <w:t>11</w:t>
        </w:r>
      </w:ins>
      <w:del w:id="3124" w:author="Bambi C" w:date="2022-08-24T13:33:00Z">
        <w:r w:rsidR="00EB2163" w:rsidRPr="00451F5C" w:rsidDel="00E7566B">
          <w:rPr>
            <w:noProof/>
          </w:rPr>
          <w:delText>13</w:delText>
        </w:r>
      </w:del>
      <w:r w:rsidRPr="00451F5C">
        <w:rPr>
          <w:noProof/>
          <w:color w:val="auto"/>
          <w:sz w:val="20"/>
          <w:szCs w:val="20"/>
        </w:rPr>
        <w:fldChar w:fldCharType="end"/>
      </w:r>
      <w:bookmarkEnd w:id="3120"/>
      <w:r w:rsidRPr="00F05166">
        <w:t>.</w:t>
      </w:r>
      <w:r>
        <w:t xml:space="preserve"> Source code </w:t>
      </w:r>
      <w:r w:rsidR="003B010A">
        <w:t>for</w:t>
      </w:r>
      <w:ins w:id="3125" w:author="Bambi C" w:date="2022-08-24T13:37:00Z">
        <w:r w:rsidR="00B010B5">
          <w:t xml:space="preserve"> program to</w:t>
        </w:r>
      </w:ins>
      <w:r w:rsidR="003B010A">
        <w:t xml:space="preserve"> display</w:t>
      </w:r>
      <w:del w:id="3126" w:author="Bambi C" w:date="2022-08-24T13:37:00Z">
        <w:r w:rsidR="003B010A" w:rsidDel="00B010B5">
          <w:delText>ing</w:delText>
        </w:r>
      </w:del>
      <w:r w:rsidR="003B010A">
        <w:t xml:space="preserve"> menu options to user and prompt </w:t>
      </w:r>
      <w:del w:id="3127" w:author="Bambi C" w:date="2022-08-24T13:36:00Z">
        <w:r w:rsidR="00D06032" w:rsidDel="00C20150">
          <w:delText xml:space="preserve">for </w:delText>
        </w:r>
      </w:del>
      <w:r w:rsidR="00D06032">
        <w:t xml:space="preserve">user </w:t>
      </w:r>
      <w:ins w:id="3128" w:author="Bambi C" w:date="2022-08-24T13:36:00Z">
        <w:r w:rsidR="00C20150">
          <w:t xml:space="preserve">for </w:t>
        </w:r>
      </w:ins>
      <w:r w:rsidR="00D06032">
        <w:t>instruction</w:t>
      </w:r>
      <w:bookmarkEnd w:id="3121"/>
      <w:bookmarkEnd w:id="3122"/>
    </w:p>
    <w:p w14:paraId="01D8FF3E" w14:textId="658A2F43" w:rsidR="00100D41" w:rsidRPr="000527C0" w:rsidRDefault="00100D41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</w:t>
      </w:r>
      <w:r w:rsidRPr="000527C0">
        <w:t>o</w:t>
      </w:r>
      <w:r w:rsidRPr="000527C0">
        <w:t>ntents</w:t>
      </w:r>
      <w:r w:rsidRPr="000527C0">
        <w:fldChar w:fldCharType="end"/>
      </w:r>
      <w:r w:rsidRPr="000527C0">
        <w:t>]</w:t>
      </w:r>
    </w:p>
    <w:p w14:paraId="1EF6BD89" w14:textId="4B5F3138" w:rsidR="00765FE7" w:rsidRPr="00E67DD3" w:rsidRDefault="00C20150" w:rsidP="00DD4F4F">
      <w:pPr>
        <w:pStyle w:val="Heading4"/>
      </w:pPr>
      <w:bookmarkStart w:id="3129" w:name="_Toc112269824"/>
      <w:ins w:id="3130" w:author="Bambi C" w:date="2022-08-24T13:35:00Z">
        <w:r>
          <w:t>Add data</w:t>
        </w:r>
      </w:ins>
      <w:bookmarkEnd w:id="3129"/>
      <w:del w:id="3131" w:author="Bambi C" w:date="2022-08-19T12:08:00Z">
        <w:r w:rsidR="009E168E" w:rsidRPr="009E168E" w:rsidDel="00451E4F">
          <w:delText>Menu option 1 – Add a new task</w:delText>
        </w:r>
        <w:r w:rsidR="00131348" w:rsidDel="00451E4F">
          <w:delText xml:space="preserve"> </w:delText>
        </w:r>
      </w:del>
    </w:p>
    <w:p w14:paraId="3D50D56D" w14:textId="5802F4B8" w:rsidR="00451E4F" w:rsidRDefault="00C20150" w:rsidP="00D97C89">
      <w:pPr>
        <w:rPr>
          <w:ins w:id="3132" w:author="Bambi C" w:date="2022-08-24T13:35:00Z"/>
        </w:rPr>
      </w:pPr>
      <w:ins w:id="3133" w:author="Bambi C" w:date="2022-08-24T13:35:00Z">
        <w:r w:rsidRPr="00206B93">
          <w:rPr>
            <w:i/>
            <w:iCs w:val="0"/>
          </w:rPr>
          <w:t xml:space="preserve">Requirement </w:t>
        </w:r>
        <w:r>
          <w:rPr>
            <w:i/>
            <w:iCs w:val="0"/>
          </w:rPr>
          <w:t>4</w:t>
        </w:r>
        <w:r w:rsidRPr="00206B93">
          <w:rPr>
            <w:i/>
            <w:iCs w:val="0"/>
          </w:rPr>
          <w:t>:</w:t>
        </w:r>
      </w:ins>
      <w:ins w:id="3134" w:author="Bambi C" w:date="2022-08-24T13:38:00Z">
        <w:r w:rsidR="00D55967">
          <w:rPr>
            <w:i/>
            <w:iCs w:val="0"/>
          </w:rPr>
          <w:t xml:space="preserve"> Allow user to add data.</w:t>
        </w:r>
      </w:ins>
    </w:p>
    <w:p w14:paraId="496D4D9F" w14:textId="77777777" w:rsidR="004D5E27" w:rsidRDefault="00FD7A04" w:rsidP="00D97C89">
      <w:pPr>
        <w:rPr>
          <w:ins w:id="3135" w:author="Bambi C" w:date="2022-08-24T18:21:00Z"/>
        </w:rPr>
      </w:pPr>
      <w:ins w:id="3136" w:author="Bambi C" w:date="2022-08-24T18:17:00Z">
        <w:r>
          <w:t xml:space="preserve">The program collects allows the user to </w:t>
        </w:r>
        <w:r w:rsidR="00D25F37">
          <w:t xml:space="preserve">input three data elements for each VIP record: Name, Relationship, and </w:t>
        </w:r>
      </w:ins>
      <w:ins w:id="3137" w:author="Bambi C" w:date="2022-08-24T18:18:00Z">
        <w:r w:rsidR="00D25F37">
          <w:t>Date of birth (</w:t>
        </w:r>
        <w:r w:rsidR="00D25F37">
          <w:fldChar w:fldCharType="begin"/>
        </w:r>
        <w:r w:rsidR="00D25F37">
          <w:instrText xml:space="preserve"> REF _Ref110943700 \h </w:instrText>
        </w:r>
      </w:ins>
      <w:r w:rsidR="00D25F37">
        <w:fldChar w:fldCharType="separate"/>
      </w:r>
      <w:ins w:id="3138" w:author="Bambi C" w:date="2022-08-24T18:18:00Z">
        <w:r w:rsidR="00D25F37">
          <w:t xml:space="preserve">Figure </w:t>
        </w:r>
        <w:r w:rsidR="00D25F37">
          <w:rPr>
            <w:noProof/>
          </w:rPr>
          <w:t>12</w:t>
        </w:r>
        <w:r w:rsidR="00D25F37">
          <w:fldChar w:fldCharType="end"/>
        </w:r>
        <w:r w:rsidR="00D25F37">
          <w:t xml:space="preserve">). </w:t>
        </w:r>
      </w:ins>
      <w:ins w:id="3139" w:author="Bambi C" w:date="2022-08-24T18:20:00Z">
        <w:r w:rsidR="00EB14E3">
          <w:t xml:space="preserve">I defined a function for each data element </w:t>
        </w:r>
        <w:r w:rsidR="004D5E27">
          <w:t>to simplify the code</w:t>
        </w:r>
      </w:ins>
      <w:ins w:id="3140" w:author="Bambi C" w:date="2022-08-24T18:21:00Z">
        <w:r w:rsidR="004D5E27">
          <w:t xml:space="preserve"> since each element requires unique “data validation” contingencies.</w:t>
        </w:r>
      </w:ins>
    </w:p>
    <w:p w14:paraId="67A0E815" w14:textId="6BBF7937" w:rsidR="00D02E5B" w:rsidRDefault="004D5E27" w:rsidP="00D97C89">
      <w:pPr>
        <w:rPr>
          <w:ins w:id="3141" w:author="Bambi C" w:date="2022-08-24T18:22:00Z"/>
        </w:rPr>
      </w:pPr>
      <w:ins w:id="3142" w:author="Bambi C" w:date="2022-08-24T18:21:00Z">
        <w:r>
          <w:lastRenderedPageBreak/>
          <w:t xml:space="preserve">The </w:t>
        </w:r>
        <w:r w:rsidRPr="004C47B0">
          <w:rPr>
            <w:rFonts w:ascii="Consolas" w:hAnsi="Consolas" w:cs="Consolas"/>
            <w:rPrChange w:id="3143" w:author="Bambi C" w:date="2022-08-24T18:28:00Z">
              <w:rPr/>
            </w:rPrChange>
          </w:rPr>
          <w:t xml:space="preserve">input_vip_name </w:t>
        </w:r>
        <w:r>
          <w:t xml:space="preserve">function </w:t>
        </w:r>
        <w:r w:rsidR="005E1A1F">
          <w:t xml:space="preserve">requires </w:t>
        </w:r>
      </w:ins>
      <w:ins w:id="3144" w:author="Bambi C" w:date="2022-08-24T18:22:00Z">
        <w:r w:rsidR="005E1A1F">
          <w:t xml:space="preserve">the user to input a name that must be longer than </w:t>
        </w:r>
        <w:r w:rsidR="00D02E5B">
          <w:t xml:space="preserve">1 character. The </w:t>
        </w:r>
      </w:ins>
      <w:ins w:id="3145" w:author="Bambi C" w:date="2022-08-24T18:23:00Z">
        <w:r w:rsidR="00D02E5B">
          <w:t xml:space="preserve">input by the user is assigned the </w:t>
        </w:r>
        <w:r w:rsidR="00D02E5B" w:rsidRPr="004C47B0">
          <w:rPr>
            <w:rFonts w:ascii="Consolas" w:hAnsi="Consolas" w:cs="Consolas"/>
            <w:rPrChange w:id="3146" w:author="Bambi C" w:date="2022-08-24T18:29:00Z">
              <w:rPr/>
            </w:rPrChange>
          </w:rPr>
          <w:t>name</w:t>
        </w:r>
        <w:r w:rsidR="00D02E5B">
          <w:t xml:space="preserve"> variable </w:t>
        </w:r>
        <w:r w:rsidR="00DC39A8">
          <w:t>which becomes the output value of the function</w:t>
        </w:r>
      </w:ins>
      <w:ins w:id="3147" w:author="Bambi C" w:date="2022-08-24T18:32:00Z">
        <w:r w:rsidR="0065435A">
          <w:t xml:space="preserve">: </w:t>
        </w:r>
        <w:r w:rsidR="0065435A" w:rsidRPr="0065435A">
          <w:rPr>
            <w:rFonts w:ascii="Consolas" w:hAnsi="Consolas" w:cs="Consolas"/>
            <w:rPrChange w:id="3148" w:author="Bambi C" w:date="2022-08-24T18:32:00Z">
              <w:rPr/>
            </w:rPrChange>
          </w:rPr>
          <w:t>return name</w:t>
        </w:r>
        <w:r w:rsidR="0065435A">
          <w:t>.</w:t>
        </w:r>
      </w:ins>
    </w:p>
    <w:p w14:paraId="3F97DCE1" w14:textId="48FAA5FB" w:rsidR="00C20150" w:rsidRDefault="00DC39A8" w:rsidP="00D97C89">
      <w:pPr>
        <w:rPr>
          <w:ins w:id="3149" w:author="Bambi C" w:date="2022-08-24T18:28:00Z"/>
        </w:rPr>
      </w:pPr>
      <w:ins w:id="3150" w:author="Bambi C" w:date="2022-08-24T18:23:00Z">
        <w:r>
          <w:t xml:space="preserve">The </w:t>
        </w:r>
        <w:r w:rsidRPr="004C47B0">
          <w:rPr>
            <w:rFonts w:ascii="Consolas" w:hAnsi="Consolas" w:cs="Consolas"/>
            <w:rPrChange w:id="3151" w:author="Bambi C" w:date="2022-08-24T18:28:00Z">
              <w:rPr/>
            </w:rPrChange>
          </w:rPr>
          <w:t>input_vip_circle</w:t>
        </w:r>
        <w:r>
          <w:t xml:space="preserve"> function </w:t>
        </w:r>
      </w:ins>
      <w:ins w:id="3152" w:author="Bambi C" w:date="2022-08-24T18:24:00Z">
        <w:r>
          <w:t>captures the relationship of the VIP to the user –</w:t>
        </w:r>
        <w:r w:rsidR="00F2170F">
          <w:t xml:space="preserve"> data which may be helpful in future version. There are 4 categories of relationship: Family, Friend, Business, and Other. The user is required</w:t>
        </w:r>
      </w:ins>
      <w:ins w:id="3153" w:author="Bambi C" w:date="2022-08-24T18:25:00Z">
        <w:r w:rsidR="00F2170F">
          <w:t xml:space="preserve"> to pick one of the four. </w:t>
        </w:r>
        <w:r w:rsidR="000E2BD0">
          <w:t>If an option is not in the range of 1 through 4 then custom</w:t>
        </w:r>
        <w:r w:rsidR="0089601F">
          <w:t xml:space="preserve"> error message: “</w:t>
        </w:r>
        <w:r w:rsidR="0089601F" w:rsidRPr="000771B3">
          <w:rPr>
            <w:rFonts w:ascii="Consolas" w:hAnsi="Consolas" w:cs="Consolas"/>
            <w:rPrChange w:id="3154" w:author="Bambi C" w:date="2022-08-24T18:27:00Z">
              <w:rPr/>
            </w:rPrChange>
          </w:rPr>
          <w:t>ERROR: Invalid option selected. Cho</w:t>
        </w:r>
      </w:ins>
      <w:ins w:id="3155" w:author="Bambi C" w:date="2022-08-24T18:26:00Z">
        <w:r w:rsidR="0089601F" w:rsidRPr="000771B3">
          <w:rPr>
            <w:rFonts w:ascii="Consolas" w:hAnsi="Consolas" w:cs="Consolas"/>
            <w:rPrChange w:id="3156" w:author="Bambi C" w:date="2022-08-24T18:27:00Z">
              <w:rPr/>
            </w:rPrChange>
          </w:rPr>
          <w:t>ose number from list</w:t>
        </w:r>
      </w:ins>
      <w:ins w:id="3157" w:author="Bambi C" w:date="2022-08-24T18:27:00Z">
        <w:r w:rsidR="000771B3">
          <w:rPr>
            <w:rFonts w:ascii="Consolas" w:hAnsi="Consolas" w:cs="Consolas"/>
          </w:rPr>
          <w:t>.</w:t>
        </w:r>
      </w:ins>
      <w:ins w:id="3158" w:author="Bambi C" w:date="2022-08-24T18:26:00Z">
        <w:r w:rsidR="0089601F">
          <w:t xml:space="preserve">” is triggered. </w:t>
        </w:r>
        <w:r w:rsidR="00DB35DC">
          <w:t xml:space="preserve">Additionally, if the user inputs a non-numeric character (e.g., letter) then the try-except </w:t>
        </w:r>
      </w:ins>
      <w:ins w:id="3159" w:author="Bambi C" w:date="2022-08-24T18:27:00Z">
        <w:r w:rsidR="000771B3">
          <w:t>statement will trigger another custom error message: “</w:t>
        </w:r>
        <w:r w:rsidR="000771B3" w:rsidRPr="000771B3">
          <w:rPr>
            <w:rFonts w:ascii="Consolas" w:hAnsi="Consolas" w:cs="Consolas"/>
            <w:rPrChange w:id="3160" w:author="Bambi C" w:date="2022-08-24T18:27:00Z">
              <w:rPr/>
            </w:rPrChange>
          </w:rPr>
          <w:t>ERROR: Non-numeric value entered. Choose number from list.</w:t>
        </w:r>
        <w:r w:rsidR="000771B3">
          <w:t>”</w:t>
        </w:r>
      </w:ins>
      <w:ins w:id="3161" w:author="Bambi C" w:date="2022-08-24T18:32:00Z">
        <w:r w:rsidR="0065435A">
          <w:t xml:space="preserve"> </w:t>
        </w:r>
        <w:r w:rsidR="0065435A">
          <w:t xml:space="preserve">The input by the user is assigned the </w:t>
        </w:r>
        <w:r w:rsidR="0065435A">
          <w:rPr>
            <w:rFonts w:ascii="Consolas" w:hAnsi="Consolas" w:cs="Consolas"/>
          </w:rPr>
          <w:t>circle</w:t>
        </w:r>
        <w:r w:rsidR="0065435A">
          <w:t xml:space="preserve"> variable which becomes the output value of the function</w:t>
        </w:r>
        <w:r w:rsidR="0065435A">
          <w:t xml:space="preserve">: </w:t>
        </w:r>
        <w:r w:rsidR="0065435A" w:rsidRPr="0065435A">
          <w:rPr>
            <w:rFonts w:ascii="Consolas" w:hAnsi="Consolas" w:cs="Consolas"/>
            <w:rPrChange w:id="3162" w:author="Bambi C" w:date="2022-08-24T18:32:00Z">
              <w:rPr/>
            </w:rPrChange>
          </w:rPr>
          <w:t>return circle</w:t>
        </w:r>
        <w:r w:rsidR="0065435A">
          <w:t>.</w:t>
        </w:r>
      </w:ins>
    </w:p>
    <w:p w14:paraId="4E27E74D" w14:textId="5F53B0D6" w:rsidR="004C47B0" w:rsidRDefault="00B07A5C" w:rsidP="00760667">
      <w:pPr>
        <w:rPr>
          <w:ins w:id="3163" w:author="Bambi C" w:date="2022-08-24T18:39:00Z"/>
        </w:rPr>
      </w:pPr>
      <w:ins w:id="3164" w:author="Bambi C" w:date="2022-08-24T18:29:00Z">
        <w:r>
          <w:t xml:space="preserve">The </w:t>
        </w:r>
        <w:r w:rsidRPr="00BA7795">
          <w:rPr>
            <w:rFonts w:ascii="Consolas" w:hAnsi="Consolas" w:cs="Consolas"/>
            <w:rPrChange w:id="3165" w:author="Bambi C" w:date="2022-08-24T18:37:00Z">
              <w:rPr/>
            </w:rPrChange>
          </w:rPr>
          <w:t>input_vip_dob</w:t>
        </w:r>
        <w:r>
          <w:t xml:space="preserve"> function requires </w:t>
        </w:r>
      </w:ins>
      <w:ins w:id="3166" w:author="Bambi C" w:date="2022-08-24T18:30:00Z">
        <w:r>
          <w:t>the datetime module</w:t>
        </w:r>
        <w:r w:rsidR="00A76CA8">
          <w:t>: import datetime. The try</w:t>
        </w:r>
      </w:ins>
      <w:ins w:id="3167" w:author="Bambi C" w:date="2022-08-24T18:31:00Z">
        <w:r w:rsidR="00A76CA8">
          <w:t xml:space="preserve">-except statement will catch </w:t>
        </w:r>
      </w:ins>
      <w:ins w:id="3168" w:author="Bambi C" w:date="2022-08-24T18:33:00Z">
        <w:r w:rsidR="0065435A">
          <w:t xml:space="preserve">occurrences where </w:t>
        </w:r>
      </w:ins>
      <w:ins w:id="3169" w:author="Bambi C" w:date="2022-08-24T18:31:00Z">
        <w:r w:rsidR="00A76CA8">
          <w:t xml:space="preserve">the value inputted by the user is not a valid date or if the date is not in the </w:t>
        </w:r>
        <w:r w:rsidR="0065435A">
          <w:t>correct yyyy-m-d format</w:t>
        </w:r>
      </w:ins>
      <w:ins w:id="3170" w:author="Bambi C" w:date="2022-08-24T18:35:00Z">
        <w:r w:rsidR="004E0A4F">
          <w:t xml:space="preserve">: </w:t>
        </w:r>
        <w:r w:rsidR="004E0A4F" w:rsidRPr="004E0A4F">
          <w:t>d</w:t>
        </w:r>
        <w:r w:rsidR="004E0A4F" w:rsidRPr="0047628A">
          <w:rPr>
            <w:rFonts w:ascii="Consolas" w:hAnsi="Consolas" w:cs="Consolas"/>
            <w:rPrChange w:id="3171" w:author="Bambi C" w:date="2022-08-24T18:38:00Z">
              <w:rPr/>
            </w:rPrChange>
          </w:rPr>
          <w:t>atetime.datetime.strptime(dob, '%Y-%m-%d')</w:t>
        </w:r>
        <w:r w:rsidR="004E0A4F">
          <w:t xml:space="preserve">. If the user inputs </w:t>
        </w:r>
        <w:r w:rsidR="001C41A6">
          <w:t>an inva</w:t>
        </w:r>
      </w:ins>
      <w:ins w:id="3172" w:author="Bambi C" w:date="2022-08-24T18:36:00Z">
        <w:r w:rsidR="001C41A6">
          <w:t>lid date or incorrectly formatted date, then customer error message</w:t>
        </w:r>
        <w:r w:rsidR="00760667">
          <w:t xml:space="preserve"> is triggered</w:t>
        </w:r>
        <w:r w:rsidR="001C41A6">
          <w:t>: “</w:t>
        </w:r>
      </w:ins>
      <w:ins w:id="3173" w:author="Bambi C" w:date="2022-08-24T18:38:00Z">
        <w:r w:rsidR="0047628A" w:rsidRPr="00A768B3">
          <w:rPr>
            <w:rFonts w:ascii="Consolas" w:hAnsi="Consolas" w:cs="Consolas"/>
            <w:rPrChange w:id="3174" w:author="Bambi C" w:date="2022-08-24T18:38:00Z">
              <w:rPr/>
            </w:rPrChange>
          </w:rPr>
          <w:t xml:space="preserve">ERROR: </w:t>
        </w:r>
      </w:ins>
      <w:ins w:id="3175" w:author="Bambi C" w:date="2022-08-24T18:36:00Z">
        <w:r w:rsidR="00760667" w:rsidRPr="00A768B3">
          <w:rPr>
            <w:rFonts w:ascii="Consolas" w:hAnsi="Consolas" w:cs="Consolas"/>
            <w:rPrChange w:id="3176" w:author="Bambi C" w:date="2022-08-24T18:38:00Z">
              <w:rPr/>
            </w:rPrChange>
          </w:rPr>
          <w:t>Invalid date. Date should be in yyyy-m-d format.</w:t>
        </w:r>
        <w:r w:rsidR="001C41A6">
          <w:t>”</w:t>
        </w:r>
        <w:r w:rsidR="00760667">
          <w:t xml:space="preserve"> </w:t>
        </w:r>
      </w:ins>
      <w:ins w:id="3177" w:author="Bambi C" w:date="2022-08-24T18:37:00Z">
        <w:r w:rsidR="00760667">
          <w:t xml:space="preserve">The input by the user is assigned the </w:t>
        </w:r>
        <w:r w:rsidR="00BA7795">
          <w:rPr>
            <w:rFonts w:ascii="Consolas" w:hAnsi="Consolas" w:cs="Consolas"/>
          </w:rPr>
          <w:t>dob</w:t>
        </w:r>
        <w:r w:rsidR="00760667">
          <w:t xml:space="preserve"> variable which becomes the output value of the function: </w:t>
        </w:r>
        <w:r w:rsidR="00760667" w:rsidRPr="003B0A4C">
          <w:rPr>
            <w:rFonts w:ascii="Consolas" w:hAnsi="Consolas" w:cs="Consolas"/>
          </w:rPr>
          <w:t xml:space="preserve">return </w:t>
        </w:r>
        <w:r w:rsidR="00BA7795">
          <w:rPr>
            <w:rFonts w:ascii="Consolas" w:hAnsi="Consolas" w:cs="Consolas"/>
          </w:rPr>
          <w:t>dob</w:t>
        </w:r>
        <w:r w:rsidR="00760667">
          <w:t>.</w:t>
        </w:r>
      </w:ins>
    </w:p>
    <w:p w14:paraId="1EE33EC0" w14:textId="40DE61B0" w:rsidR="00247426" w:rsidRDefault="00D91195" w:rsidP="00760667">
      <w:pPr>
        <w:rPr>
          <w:ins w:id="3178" w:author="Bambi C" w:date="2022-08-24T18:46:00Z"/>
        </w:rPr>
      </w:pPr>
      <w:ins w:id="3179" w:author="Bambi C" w:date="2022-08-24T18:40:00Z">
        <w:r>
          <w:t xml:space="preserve">The </w:t>
        </w:r>
        <w:r w:rsidRPr="00800496">
          <w:rPr>
            <w:rFonts w:ascii="Consolas" w:hAnsi="Consolas" w:cs="Consolas"/>
            <w:rPrChange w:id="3180" w:author="Bambi C" w:date="2022-08-24T18:42:00Z">
              <w:rPr/>
            </w:rPrChange>
          </w:rPr>
          <w:t>row_dic</w:t>
        </w:r>
        <w:r>
          <w:t xml:space="preserve"> variable in the </w:t>
        </w:r>
        <w:r w:rsidR="008B2F51" w:rsidRPr="00800496">
          <w:rPr>
            <w:rFonts w:ascii="Consolas" w:hAnsi="Consolas" w:cs="Consolas"/>
            <w:rPrChange w:id="3181" w:author="Bambi C" w:date="2022-08-24T18:42:00Z">
              <w:rPr/>
            </w:rPrChange>
          </w:rPr>
          <w:t>add_data_to_list</w:t>
        </w:r>
        <w:r w:rsidR="008B2F51">
          <w:t xml:space="preserve"> function </w:t>
        </w:r>
      </w:ins>
      <w:ins w:id="3182" w:author="Bambi C" w:date="2022-08-24T18:41:00Z">
        <w:r w:rsidR="008B2F51">
          <w:t xml:space="preserve">takes the outputs of the </w:t>
        </w:r>
      </w:ins>
      <w:ins w:id="3183" w:author="Bambi C" w:date="2022-08-24T18:42:00Z">
        <w:r w:rsidR="00800496" w:rsidRPr="003B0A4C">
          <w:rPr>
            <w:rFonts w:ascii="Consolas" w:hAnsi="Consolas" w:cs="Consolas"/>
          </w:rPr>
          <w:t>input_vip_name</w:t>
        </w:r>
      </w:ins>
      <w:ins w:id="3184" w:author="Bambi C" w:date="2022-08-24T18:41:00Z">
        <w:r w:rsidR="008B2F51">
          <w:t xml:space="preserve">, </w:t>
        </w:r>
      </w:ins>
      <w:ins w:id="3185" w:author="Bambi C" w:date="2022-08-24T18:43:00Z">
        <w:r w:rsidR="00800496" w:rsidRPr="003B0A4C">
          <w:rPr>
            <w:rFonts w:ascii="Consolas" w:hAnsi="Consolas" w:cs="Consolas"/>
          </w:rPr>
          <w:t>input_vip_</w:t>
        </w:r>
        <w:r w:rsidR="00800496">
          <w:rPr>
            <w:rFonts w:ascii="Consolas" w:hAnsi="Consolas" w:cs="Consolas"/>
          </w:rPr>
          <w:t>circle</w:t>
        </w:r>
      </w:ins>
      <w:ins w:id="3186" w:author="Bambi C" w:date="2022-08-24T18:41:00Z">
        <w:r w:rsidR="008B2F51">
          <w:t xml:space="preserve">, </w:t>
        </w:r>
      </w:ins>
      <w:ins w:id="3187" w:author="Bambi C" w:date="2022-08-24T18:43:00Z">
        <w:r w:rsidR="00800496" w:rsidRPr="003B0A4C">
          <w:rPr>
            <w:rFonts w:ascii="Consolas" w:hAnsi="Consolas" w:cs="Consolas"/>
          </w:rPr>
          <w:t>input_vip_</w:t>
        </w:r>
        <w:r w:rsidR="00800496">
          <w:rPr>
            <w:rFonts w:ascii="Consolas" w:hAnsi="Consolas" w:cs="Consolas"/>
          </w:rPr>
          <w:t xml:space="preserve">dob </w:t>
        </w:r>
      </w:ins>
      <w:ins w:id="3188" w:author="Bambi C" w:date="2022-08-24T18:41:00Z">
        <w:r w:rsidR="008B2F51">
          <w:t xml:space="preserve">functions </w:t>
        </w:r>
        <w:r w:rsidR="0045116C">
          <w:t xml:space="preserve">and creates a dictionary list record </w:t>
        </w:r>
        <w:r w:rsidR="00800496">
          <w:t xml:space="preserve">with </w:t>
        </w:r>
      </w:ins>
      <w:ins w:id="3189" w:author="Bambi C" w:date="2022-08-24T18:42:00Z">
        <w:r w:rsidR="00800496">
          <w:t xml:space="preserve">and organized to the following keys, respectively: </w:t>
        </w:r>
        <w:r w:rsidR="00800496" w:rsidRPr="00800496">
          <w:rPr>
            <w:rFonts w:ascii="Consolas" w:hAnsi="Consolas" w:cs="Consolas"/>
            <w:rPrChange w:id="3190" w:author="Bambi C" w:date="2022-08-24T18:43:00Z">
              <w:rPr/>
            </w:rPrChange>
          </w:rPr>
          <w:t>Name</w:t>
        </w:r>
        <w:r w:rsidR="00800496">
          <w:t xml:space="preserve">, </w:t>
        </w:r>
        <w:r w:rsidR="00800496" w:rsidRPr="00800496">
          <w:rPr>
            <w:rFonts w:ascii="Consolas" w:hAnsi="Consolas" w:cs="Consolas"/>
            <w:rPrChange w:id="3191" w:author="Bambi C" w:date="2022-08-24T18:43:00Z">
              <w:rPr/>
            </w:rPrChange>
          </w:rPr>
          <w:t>Circle</w:t>
        </w:r>
        <w:r w:rsidR="00800496">
          <w:t xml:space="preserve">, </w:t>
        </w:r>
        <w:r w:rsidR="00800496" w:rsidRPr="00800496">
          <w:rPr>
            <w:rFonts w:ascii="Consolas" w:hAnsi="Consolas" w:cs="Consolas"/>
            <w:rPrChange w:id="3192" w:author="Bambi C" w:date="2022-08-24T18:43:00Z">
              <w:rPr/>
            </w:rPrChange>
          </w:rPr>
          <w:t>Birthday</w:t>
        </w:r>
        <w:r w:rsidR="00800496">
          <w:t>.</w:t>
        </w:r>
      </w:ins>
      <w:ins w:id="3193" w:author="Bambi C" w:date="2022-08-24T18:43:00Z">
        <w:r w:rsidR="006B6F71">
          <w:t xml:space="preserve"> This </w:t>
        </w:r>
      </w:ins>
      <w:ins w:id="3194" w:author="Bambi C" w:date="2022-08-24T18:44:00Z">
        <w:r w:rsidR="00AD48C0" w:rsidRPr="00247426">
          <w:rPr>
            <w:rFonts w:ascii="Consolas" w:hAnsi="Consolas" w:cs="Consolas"/>
            <w:rPrChange w:id="3195" w:author="Bambi C" w:date="2022-08-24T18:45:00Z">
              <w:rPr/>
            </w:rPrChange>
          </w:rPr>
          <w:t>row_dic</w:t>
        </w:r>
        <w:r w:rsidR="00AD48C0">
          <w:t xml:space="preserve"> </w:t>
        </w:r>
      </w:ins>
      <w:ins w:id="3196" w:author="Bambi C" w:date="2022-08-24T18:43:00Z">
        <w:r w:rsidR="006B6F71">
          <w:t xml:space="preserve">dictionary list is appended to the </w:t>
        </w:r>
      </w:ins>
      <w:ins w:id="3197" w:author="Bambi C" w:date="2022-08-24T18:44:00Z">
        <w:r w:rsidR="006B6F71" w:rsidRPr="00AD48C0">
          <w:rPr>
            <w:rFonts w:ascii="Consolas" w:hAnsi="Consolas" w:cs="Consolas"/>
            <w:rPrChange w:id="3198" w:author="Bambi C" w:date="2022-08-24T18:44:00Z">
              <w:rPr/>
            </w:rPrChange>
          </w:rPr>
          <w:t>list_of_rows</w:t>
        </w:r>
        <w:r w:rsidR="006B6F71">
          <w:t xml:space="preserve"> </w:t>
        </w:r>
        <w:r w:rsidR="00AD48C0">
          <w:t>list similar prior assignment.</w:t>
        </w:r>
      </w:ins>
      <w:ins w:id="3199" w:author="Bambi C" w:date="2022-08-24T18:45:00Z">
        <w:r w:rsidR="00896586">
          <w:t xml:space="preserve"> In addition to retu</w:t>
        </w:r>
      </w:ins>
      <w:ins w:id="3200" w:author="Bambi C" w:date="2022-08-24T18:46:00Z">
        <w:r w:rsidR="00896586">
          <w:t xml:space="preserve">rning the </w:t>
        </w:r>
        <w:r w:rsidR="00896586" w:rsidRPr="003B0A4C">
          <w:rPr>
            <w:rFonts w:ascii="Consolas" w:hAnsi="Consolas" w:cs="Consolas"/>
          </w:rPr>
          <w:t>list_of_rows</w:t>
        </w:r>
        <w:r w:rsidR="00896586">
          <w:t xml:space="preserve"> list</w:t>
        </w:r>
        <w:r w:rsidR="00896586">
          <w:t>, this function also returns zero integer</w:t>
        </w:r>
        <w:r w:rsidR="00C13FF4">
          <w:t>.</w:t>
        </w:r>
      </w:ins>
    </w:p>
    <w:p w14:paraId="342B2C01" w14:textId="252869BD" w:rsidR="00C13FF4" w:rsidRPr="00C20150" w:rsidRDefault="00EC2988" w:rsidP="00760667">
      <w:pPr>
        <w:rPr>
          <w:ins w:id="3201" w:author="Bambi C" w:date="2022-08-19T12:07:00Z"/>
        </w:rPr>
        <w:pPrChange w:id="3202" w:author="Bambi C" w:date="2022-08-24T11:53:00Z">
          <w:pPr>
            <w:shd w:val="clear" w:color="auto" w:fill="FFFF00"/>
          </w:pPr>
        </w:pPrChange>
      </w:pPr>
      <w:ins w:id="3203" w:author="Bambi C" w:date="2022-08-24T18:47:00Z">
        <w:r>
          <w:t xml:space="preserve">In the </w:t>
        </w:r>
        <w:r w:rsidRPr="00635500">
          <w:rPr>
            <w:rFonts w:ascii="Consolas" w:hAnsi="Consolas" w:cs="Consolas"/>
            <w:rPrChange w:id="3204" w:author="Bambi C" w:date="2022-08-24T18:52:00Z">
              <w:rPr/>
            </w:rPrChange>
          </w:rPr>
          <w:t>vip_lst, check_save_flag[0] = add_data_to_list</w:t>
        </w:r>
        <w:r w:rsidRPr="00635500">
          <w:rPr>
            <w:rFonts w:ascii="Consolas" w:hAnsi="Consolas" w:cs="Consolas"/>
            <w:rPrChange w:id="3205" w:author="Bambi C" w:date="2022-08-24T18:52:00Z">
              <w:rPr/>
            </w:rPrChange>
          </w:rPr>
          <w:t>()</w:t>
        </w:r>
        <w:r>
          <w:t xml:space="preserve"> statement </w:t>
        </w:r>
        <w:r>
          <w:t xml:space="preserve">the </w:t>
        </w:r>
        <w:r w:rsidRPr="003B0A4C">
          <w:rPr>
            <w:rFonts w:ascii="Consolas" w:hAnsi="Consolas" w:cs="Consolas"/>
          </w:rPr>
          <w:t>list_of_rows</w:t>
        </w:r>
        <w:r>
          <w:t xml:space="preserve"> list</w:t>
        </w:r>
        <w:r>
          <w:t xml:space="preserve"> is assigned to the</w:t>
        </w:r>
      </w:ins>
      <w:ins w:id="3206" w:author="Bambi C" w:date="2022-08-24T18:48:00Z">
        <w:r>
          <w:t xml:space="preserve"> global</w:t>
        </w:r>
      </w:ins>
      <w:ins w:id="3207" w:author="Bambi C" w:date="2022-08-24T18:47:00Z">
        <w:r>
          <w:t xml:space="preserve"> </w:t>
        </w:r>
      </w:ins>
      <w:ins w:id="3208" w:author="Bambi C" w:date="2022-08-24T18:48:00Z">
        <w:r w:rsidRPr="00635500">
          <w:rPr>
            <w:rFonts w:ascii="Consolas" w:hAnsi="Consolas" w:cs="Consolas"/>
            <w:rPrChange w:id="3209" w:author="Bambi C" w:date="2022-08-24T18:52:00Z">
              <w:rPr/>
            </w:rPrChange>
          </w:rPr>
          <w:t>vip_lst</w:t>
        </w:r>
        <w:r>
          <w:t xml:space="preserve"> list. </w:t>
        </w:r>
        <w:r w:rsidR="00851C87">
          <w:t xml:space="preserve">Additionally, </w:t>
        </w:r>
      </w:ins>
      <w:ins w:id="3210" w:author="Bambi C" w:date="2022-08-24T18:49:00Z">
        <w:r w:rsidR="006D5399">
          <w:t>zero integer is passed to the</w:t>
        </w:r>
        <w:r w:rsidR="004226EE">
          <w:t xml:space="preserve"> </w:t>
        </w:r>
        <w:r w:rsidR="004226EE" w:rsidRPr="00635500">
          <w:rPr>
            <w:rFonts w:ascii="Consolas" w:hAnsi="Consolas" w:cs="Consolas"/>
            <w:rPrChange w:id="3211" w:author="Bambi C" w:date="2022-08-24T18:53:00Z">
              <w:rPr/>
            </w:rPrChange>
          </w:rPr>
          <w:t>check_save_flag</w:t>
        </w:r>
        <w:r w:rsidR="006D5399">
          <w:t xml:space="preserve"> global array</w:t>
        </w:r>
      </w:ins>
      <w:ins w:id="3212" w:author="Bambi C" w:date="2022-08-24T18:50:00Z">
        <w:r w:rsidR="004226EE">
          <w:t xml:space="preserve">. </w:t>
        </w:r>
        <w:r w:rsidR="000700CC">
          <w:t xml:space="preserve">If the value in the zero index of the </w:t>
        </w:r>
        <w:r w:rsidR="000700CC" w:rsidRPr="00635500">
          <w:rPr>
            <w:rFonts w:ascii="Consolas" w:hAnsi="Consolas" w:cs="Consolas"/>
            <w:rPrChange w:id="3213" w:author="Bambi C" w:date="2022-08-24T18:53:00Z">
              <w:rPr/>
            </w:rPrChange>
          </w:rPr>
          <w:t>check_save_flag</w:t>
        </w:r>
        <w:r w:rsidR="000700CC">
          <w:t xml:space="preserve"> global array</w:t>
        </w:r>
        <w:r w:rsidR="000700CC">
          <w:t xml:space="preserve"> is referenced later </w:t>
        </w:r>
      </w:ins>
      <w:ins w:id="3214" w:author="Bambi C" w:date="2022-08-24T18:52:00Z">
        <w:r w:rsidR="007C6359">
          <w:t xml:space="preserve">if the user </w:t>
        </w:r>
        <w:r w:rsidR="00635500">
          <w:t>chooses to quit the program without saving.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3215" w:author="Bambi C" w:date="2022-08-24T13:22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3216">
          <w:tblGrid>
            <w:gridCol w:w="8928"/>
          </w:tblGrid>
        </w:tblGridChange>
      </w:tblGrid>
      <w:tr w:rsidR="00677185" w:rsidRPr="00BB3E5B" w14:paraId="3C7BBC8B" w14:textId="77777777" w:rsidTr="006D5399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3217" w:author="Bambi C" w:date="2022-08-24T13:22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5A7796B2" w14:textId="77777777" w:rsidR="00EE1AEF" w:rsidRDefault="00EE1AEF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18" w:author="Bambi C" w:date="2022-08-24T14:03:00Z"/>
                <w:rFonts w:ascii="Consolas" w:hAnsi="Consolas" w:cs="Consolas"/>
                <w:iCs w:val="0"/>
                <w:color w:val="000000" w:themeColor="text1"/>
              </w:rPr>
            </w:pPr>
          </w:p>
          <w:p w14:paraId="3162923B" w14:textId="77777777" w:rsidR="00EE1AEF" w:rsidRDefault="00EE1AEF" w:rsidP="00EE1AEF">
            <w:pPr>
              <w:pStyle w:val="HTMLPreformatted"/>
              <w:shd w:val="clear" w:color="auto" w:fill="131314"/>
              <w:rPr>
                <w:ins w:id="3219" w:author="Bambi C" w:date="2022-08-24T14:03:00Z"/>
                <w:color w:val="EBEBEB"/>
              </w:rPr>
            </w:pPr>
            <w:ins w:id="3220" w:author="Bambi C" w:date="2022-08-24T14:03:00Z"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datetime</w:t>
              </w:r>
            </w:ins>
          </w:p>
          <w:p w14:paraId="160D6BFB" w14:textId="77777777" w:rsidR="00EE1AEF" w:rsidRDefault="00EE1AEF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21" w:author="Bambi C" w:date="2022-08-24T14:03:00Z"/>
                <w:rFonts w:ascii="Consolas" w:hAnsi="Consolas" w:cs="Consolas"/>
                <w:iCs w:val="0"/>
                <w:color w:val="000000" w:themeColor="text1"/>
              </w:rPr>
            </w:pPr>
          </w:p>
          <w:p w14:paraId="77D22FD9" w14:textId="38DD1F7A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22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223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5582970F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24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225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5B0EFCC1" w14:textId="77777777" w:rsidR="00851C87" w:rsidRDefault="00851C8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26" w:author="Bambi C" w:date="2022-08-24T18:48:00Z"/>
                <w:rFonts w:ascii="Consolas" w:hAnsi="Consolas" w:cs="Consolas"/>
                <w:iCs w:val="0"/>
                <w:color w:val="000000" w:themeColor="text1"/>
              </w:rPr>
            </w:pPr>
          </w:p>
          <w:p w14:paraId="399170F9" w14:textId="77777777" w:rsidR="00851C87" w:rsidRDefault="00851C87" w:rsidP="00851C87">
            <w:pPr>
              <w:pStyle w:val="HTMLPreformatted"/>
              <w:shd w:val="clear" w:color="auto" w:fill="131314"/>
              <w:rPr>
                <w:ins w:id="3227" w:author="Bambi C" w:date="2022-08-24T18:48:00Z"/>
                <w:color w:val="EBEBEB"/>
              </w:rPr>
            </w:pPr>
            <w:ins w:id="3228" w:author="Bambi C" w:date="2022-08-24T18:48:00Z">
              <w:r>
                <w:rPr>
                  <w:color w:val="EBEBEB"/>
                </w:rPr>
                <w:t>check_save_flag = 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 xml:space="preserve">]  </w:t>
              </w:r>
              <w:r>
                <w:rPr>
                  <w:color w:val="7EC3E6"/>
                </w:rPr>
                <w:t># If = 1, then data saved/no changes, if = 0, changes \</w:t>
              </w:r>
            </w:ins>
          </w:p>
          <w:p w14:paraId="782A2F6D" w14:textId="77777777" w:rsidR="00851C87" w:rsidRDefault="00851C8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29" w:author="Bambi C" w:date="2022-08-24T18:49:00Z"/>
                <w:rFonts w:ascii="Consolas" w:hAnsi="Consolas" w:cs="Consolas"/>
                <w:iCs w:val="0"/>
                <w:color w:val="000000" w:themeColor="text1"/>
              </w:rPr>
            </w:pPr>
          </w:p>
          <w:p w14:paraId="700DDAD6" w14:textId="77777777" w:rsidR="006D5399" w:rsidRDefault="006D5399" w:rsidP="006D5399">
            <w:pPr>
              <w:pStyle w:val="HTMLPreformatted"/>
              <w:shd w:val="clear" w:color="auto" w:fill="131314"/>
              <w:rPr>
                <w:ins w:id="3230" w:author="Bambi C" w:date="2022-08-24T18:49:00Z"/>
                <w:color w:val="EBEBEB"/>
              </w:rPr>
            </w:pPr>
            <w:ins w:id="3231" w:author="Bambi C" w:date="2022-08-24T18:49:00Z">
              <w:r>
                <w:rPr>
                  <w:color w:val="EBEBEB"/>
                </w:rPr>
                <w:t>vip_lst = []</w:t>
              </w:r>
            </w:ins>
          </w:p>
          <w:p w14:paraId="576A1775" w14:textId="77777777" w:rsidR="00851C87" w:rsidRPr="006A6F19" w:rsidRDefault="00851C8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32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7598FCEB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33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234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6E179A4A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35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1A86F4EF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36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237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466F259A" w14:textId="77777777" w:rsidR="00D37577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38" w:author="Bambi C" w:date="2022-08-24T13:49:00Z"/>
                <w:rFonts w:ascii="Consolas" w:hAnsi="Consolas" w:cs="Consolas"/>
                <w:iCs w:val="0"/>
                <w:color w:val="000000" w:themeColor="text1"/>
              </w:rPr>
            </w:pPr>
          </w:p>
          <w:p w14:paraId="66444C08" w14:textId="77777777" w:rsidR="005E4CC9" w:rsidRDefault="005E4CC9" w:rsidP="005E4CC9">
            <w:pPr>
              <w:pStyle w:val="HTMLPreformatted"/>
              <w:shd w:val="clear" w:color="auto" w:fill="131314"/>
              <w:rPr>
                <w:ins w:id="3239" w:author="Bambi C" w:date="2022-08-24T13:50:00Z"/>
                <w:color w:val="EBEBEB"/>
              </w:rPr>
            </w:pPr>
            <w:ins w:id="3240" w:author="Bambi C" w:date="2022-08-24T13:50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input_vip_name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name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'Enter name: </w:t>
              </w:r>
              <w:r>
                <w:rPr>
                  <w:color w:val="ED864A"/>
                </w:rPr>
                <w:t>\t\t\t\t\t\t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8888C6"/>
                </w:rPr>
                <w:t>len</w:t>
              </w:r>
              <w:r>
                <w:rPr>
                  <w:color w:val="EBEBEB"/>
                </w:rPr>
                <w:t xml:space="preserve">(name) &lt;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Name cannot be blank."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name</w:t>
              </w:r>
            </w:ins>
          </w:p>
          <w:p w14:paraId="7D4D4422" w14:textId="77777777" w:rsidR="00564B2F" w:rsidRDefault="00564B2F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41" w:author="Bambi C" w:date="2022-08-24T13:50:00Z"/>
                <w:rFonts w:ascii="Consolas" w:hAnsi="Consolas" w:cs="Consolas"/>
                <w:iCs w:val="0"/>
                <w:color w:val="000000" w:themeColor="text1"/>
              </w:rPr>
            </w:pPr>
          </w:p>
          <w:p w14:paraId="5D9BE262" w14:textId="4D5410B3" w:rsidR="00AE2AE9" w:rsidRDefault="00AE2AE9" w:rsidP="00AE2AE9">
            <w:pPr>
              <w:pStyle w:val="HTMLPreformatted"/>
              <w:shd w:val="clear" w:color="auto" w:fill="131314"/>
              <w:rPr>
                <w:ins w:id="3242" w:author="Bambi C" w:date="2022-08-24T13:53:00Z"/>
                <w:color w:val="EBEBEB"/>
              </w:rPr>
            </w:pPr>
            <w:ins w:id="3243" w:author="Bambi C" w:date="2022-08-24T13:53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input_vip_circle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Relationship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---------------------------------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1 - Family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2 - Friend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3 - Business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4 - Other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circle = </w:t>
              </w:r>
              <w:r>
                <w:rPr>
                  <w:color w:val="ED864A"/>
                </w:rPr>
                <w:t>None</w:t>
              </w:r>
              <w:r>
                <w:rPr>
                  <w:color w:val="ED864A"/>
                </w:rPr>
                <w:br/>
                <w:t xml:space="preserve">    while </w:t>
              </w:r>
              <w:r>
                <w:rPr>
                  <w:color w:val="EBEBEB"/>
                </w:rPr>
                <w:t xml:space="preserve">circle </w:t>
              </w:r>
              <w:r>
                <w:rPr>
                  <w:color w:val="ED864A"/>
                </w:rPr>
                <w:t xml:space="preserve">not in </w:t>
              </w:r>
              <w:r>
                <w:rPr>
                  <w:color w:val="8888C6"/>
                </w:rPr>
                <w:t>range</w:t>
              </w:r>
              <w:r>
                <w:rPr>
                  <w:color w:val="EBEBEB"/>
                </w:rPr>
                <w:t>(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5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circle = </w:t>
              </w:r>
              <w:r>
                <w:rPr>
                  <w:color w:val="8888C6"/>
                </w:rPr>
                <w:t>int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 xml:space="preserve">Specify relationship [1-4]: 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>|'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circle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8888C6"/>
                </w:rPr>
                <w:t>range</w:t>
              </w:r>
              <w:r>
                <w:rPr>
                  <w:color w:val="EBEBEB"/>
                </w:rPr>
                <w:t>(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5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circle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Invalid option selected. Choose number '</w:t>
              </w:r>
              <w:r>
                <w:rPr>
                  <w:color w:val="54B33E"/>
                </w:rPr>
                <w:br/>
                <w:t xml:space="preserve">                      'from list.'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ValueError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Non-numeric value entered. Choose number from list.'</w:t>
              </w:r>
              <w:r>
                <w:rPr>
                  <w:color w:val="EBEBEB"/>
                </w:rPr>
                <w:t>)</w:t>
              </w:r>
            </w:ins>
          </w:p>
          <w:p w14:paraId="1C621482" w14:textId="77777777" w:rsidR="00BE7438" w:rsidRDefault="00BE7438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44" w:author="Bambi C" w:date="2022-08-24T13:53:00Z"/>
                <w:rFonts w:ascii="Consolas" w:hAnsi="Consolas" w:cs="Consolas"/>
                <w:iCs w:val="0"/>
                <w:color w:val="000000" w:themeColor="text1"/>
              </w:rPr>
            </w:pPr>
          </w:p>
          <w:p w14:paraId="1154FE7F" w14:textId="77777777" w:rsidR="00B7378B" w:rsidRDefault="00B7378B" w:rsidP="00B7378B">
            <w:pPr>
              <w:pStyle w:val="HTMLPreformatted"/>
              <w:shd w:val="clear" w:color="auto" w:fill="131314"/>
              <w:rPr>
                <w:ins w:id="3245" w:author="Bambi C" w:date="2022-08-24T13:54:00Z"/>
                <w:color w:val="EBEBEB"/>
              </w:rPr>
            </w:pPr>
            <w:ins w:id="3246" w:author="Bambi C" w:date="2022-08-24T13:54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input_vip_dob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dob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'Enter birthday (yyyy-m-d):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datetime.datetime.strptime(dob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'%Y-%m-%d'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ValueError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Invalid date. Date should be in yyyy-m-d '</w:t>
              </w:r>
              <w:r>
                <w:rPr>
                  <w:color w:val="54B33E"/>
                </w:rPr>
                <w:br/>
                <w:t xml:space="preserve">                  'format.'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lastRenderedPageBreak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dob</w:t>
              </w:r>
            </w:ins>
          </w:p>
          <w:p w14:paraId="3102684D" w14:textId="77777777" w:rsidR="00D37577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47" w:author="Bambi C" w:date="2022-08-24T13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6433AE1" w14:textId="77777777" w:rsidR="00B44DD0" w:rsidRDefault="00B44DD0" w:rsidP="00B44DD0">
            <w:pPr>
              <w:pStyle w:val="HTMLPreformatted"/>
              <w:shd w:val="clear" w:color="auto" w:fill="131314"/>
              <w:rPr>
                <w:ins w:id="3248" w:author="Bambi C" w:date="2022-08-24T13:54:00Z"/>
                <w:color w:val="EBEBEB"/>
              </w:rPr>
            </w:pPr>
            <w:ins w:id="3249" w:author="Bambi C" w:date="2022-08-24T13:54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output_vip_added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New VIP added'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---------------------------------'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Name: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_name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Relationship: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c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Birthday: 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_dob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EBEBEB"/>
                </w:rPr>
                <w:t>)</w:t>
              </w:r>
            </w:ins>
          </w:p>
          <w:p w14:paraId="77594057" w14:textId="77777777" w:rsidR="00B7378B" w:rsidRDefault="00B7378B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50" w:author="Bambi C" w:date="2022-08-24T13:55:00Z"/>
                <w:rFonts w:ascii="Consolas" w:hAnsi="Consolas" w:cs="Consolas"/>
                <w:iCs w:val="0"/>
                <w:color w:val="000000" w:themeColor="text1"/>
              </w:rPr>
            </w:pPr>
          </w:p>
          <w:p w14:paraId="216E9968" w14:textId="77777777" w:rsidR="00B44DD0" w:rsidRDefault="00B44DD0" w:rsidP="00B44DD0">
            <w:pPr>
              <w:pStyle w:val="HTMLPreformatted"/>
              <w:shd w:val="clear" w:color="auto" w:fill="131314"/>
              <w:rPr>
                <w:ins w:id="3251" w:author="Bambi C" w:date="2022-08-24T13:55:00Z"/>
                <w:color w:val="EBEBEB"/>
              </w:rPr>
            </w:pPr>
            <w:ins w:id="3252" w:author="Bambi C" w:date="2022-08-24T13:55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add_data_to_list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circle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dob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row_dic = {</w:t>
              </w:r>
              <w:r>
                <w:rPr>
                  <w:color w:val="54B33E"/>
                </w:rPr>
                <w:t>"Name"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54B33E"/>
                </w:rPr>
                <w:t>"Circle"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circle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54B33E"/>
                </w:rPr>
                <w:t>"Birthday"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dob</w:t>
              </w:r>
              <w:r>
                <w:rPr>
                  <w:color w:val="EBEBEB"/>
                </w:rPr>
                <w:t>).strip()}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.append(row_dic)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FFFFFF"/>
                </w:rPr>
                <w:t>list_of_rows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0</w:t>
              </w:r>
            </w:ins>
          </w:p>
          <w:p w14:paraId="2705E182" w14:textId="77777777" w:rsidR="00B7378B" w:rsidRPr="006A6F19" w:rsidRDefault="00B7378B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53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44682644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54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255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6A90E5CD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56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53CCE747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57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258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5A828234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59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5BC9ED90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60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261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6CABA3FF" w14:textId="77777777" w:rsidR="00D37577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62" w:author="Bambi C" w:date="2022-08-24T13:40:00Z"/>
                <w:rFonts w:ascii="Consolas" w:hAnsi="Consolas" w:cs="Consolas"/>
                <w:iCs w:val="0"/>
                <w:color w:val="000000" w:themeColor="text1"/>
              </w:rPr>
            </w:pPr>
          </w:p>
          <w:p w14:paraId="3F5C3A48" w14:textId="77777777" w:rsidR="0011614A" w:rsidRDefault="0011614A" w:rsidP="0011614A">
            <w:pPr>
              <w:pStyle w:val="HTMLPreformatted"/>
              <w:shd w:val="clear" w:color="auto" w:fill="131314"/>
              <w:rPr>
                <w:ins w:id="3263" w:author="Bambi C" w:date="2022-08-24T13:40:00Z"/>
                <w:color w:val="EBEBEB"/>
              </w:rPr>
            </w:pPr>
            <w:ins w:id="3264" w:author="Bambi C" w:date="2022-08-24T13:40:00Z"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</w:ins>
          </w:p>
          <w:p w14:paraId="0FBF630D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65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2609D54D" w14:textId="28A26FDB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66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267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6248A57D" w14:textId="77777777" w:rsidR="00D37577" w:rsidRPr="006A6F19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68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</w:p>
          <w:p w14:paraId="1801A74C" w14:textId="77777777" w:rsidR="00D37577" w:rsidRDefault="00D37577" w:rsidP="00D3757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269" w:author="Bambi C" w:date="2022-08-24T13:29:00Z"/>
                <w:rFonts w:ascii="Consolas" w:hAnsi="Consolas" w:cs="Consolas"/>
                <w:iCs w:val="0"/>
                <w:color w:val="000000" w:themeColor="text1"/>
              </w:rPr>
            </w:pPr>
            <w:ins w:id="3270" w:author="Bambi C" w:date="2022-08-24T13:29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044D2327" w14:textId="038697A0" w:rsidR="00E707BD" w:rsidDel="0011614A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1" w:author="Bambi C" w:date="2022-08-19T12:03:00Z"/>
                <w:rFonts w:ascii="Consolas" w:hAnsi="Consolas" w:cs="Consolas"/>
                <w:iCs w:val="0"/>
                <w:color w:val="000000" w:themeColor="text1"/>
              </w:rPr>
            </w:pPr>
            <w:del w:id="327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368EABF5" w14:textId="77777777" w:rsidR="0011614A" w:rsidRDefault="0011614A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474347D1" w14:textId="761485D5" w:rsidR="0011614A" w:rsidRDefault="0011614A" w:rsidP="0011614A">
            <w:pPr>
              <w:pStyle w:val="HTMLPreformatted"/>
              <w:shd w:val="clear" w:color="auto" w:fill="131314"/>
              <w:rPr>
                <w:color w:val="EBEBEB"/>
              </w:rPr>
            </w:pPr>
            <w:r>
              <w:rPr>
                <w:color w:val="ED864A"/>
              </w:rPr>
              <w:t xml:space="preserve">if </w:t>
            </w:r>
            <w:r>
              <w:rPr>
                <w:color w:val="EBEBEB"/>
              </w:rPr>
              <w:t xml:space="preserve">choice_str.strip() == </w:t>
            </w:r>
            <w:r>
              <w:rPr>
                <w:color w:val="54B33E"/>
              </w:rPr>
              <w:t>'1'</w:t>
            </w:r>
            <w:r>
              <w:rPr>
                <w:color w:val="EBEBEB"/>
              </w:rPr>
              <w:t xml:space="preserve">:  </w:t>
            </w:r>
            <w:r>
              <w:rPr>
                <w:color w:val="7EC3E6"/>
              </w:rPr>
              <w:t># Add a new Task</w:t>
            </w:r>
            <w:r>
              <w:rPr>
                <w:color w:val="7EC3E6"/>
              </w:rPr>
              <w:br/>
              <w:t xml:space="preserve">        </w:t>
            </w:r>
            <w:r>
              <w:rPr>
                <w:color w:val="8888C6"/>
              </w:rPr>
              <w:t>print</w:t>
            </w:r>
            <w:r>
              <w:rPr>
                <w:color w:val="EBEBEB"/>
              </w:rPr>
              <w:t>(</w:t>
            </w:r>
            <w:r>
              <w:rPr>
                <w:color w:val="54B33E"/>
              </w:rPr>
              <w:t>'''</w:t>
            </w:r>
            <w:r>
              <w:rPr>
                <w:color w:val="54B33E"/>
              </w:rPr>
              <w:br/>
              <w:t>=====================================</w:t>
            </w:r>
            <w:r>
              <w:rPr>
                <w:color w:val="54B33E"/>
              </w:rPr>
              <w:br/>
              <w:t>DATA ENTRY: Add new VIP</w:t>
            </w:r>
            <w:r>
              <w:rPr>
                <w:color w:val="54B33E"/>
              </w:rPr>
              <w:br/>
              <w:t>=====================================</w:t>
            </w:r>
            <w:r>
              <w:rPr>
                <w:color w:val="54B33E"/>
              </w:rPr>
              <w:br/>
              <w:t>'''</w:t>
            </w:r>
            <w:r>
              <w:rPr>
                <w:color w:val="EBEBEB"/>
              </w:rPr>
              <w:t>)</w:t>
            </w:r>
            <w:r>
              <w:rPr>
                <w:color w:val="EBEBEB"/>
              </w:rPr>
              <w:br/>
              <w:t xml:space="preserve">        _name = input_vip_name()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    _circle = input_vip_circle()</w:t>
            </w:r>
            <w:r>
              <w:rPr>
                <w:color w:val="EBEBEB"/>
              </w:rPr>
              <w:br/>
              <w:t xml:space="preserve">        </w:t>
            </w:r>
            <w:r>
              <w:rPr>
                <w:color w:val="ED864A"/>
              </w:rPr>
              <w:t xml:space="preserve">if </w:t>
            </w:r>
            <w:r>
              <w:rPr>
                <w:color w:val="EBEBEB"/>
              </w:rPr>
              <w:t xml:space="preserve">_circle == </w:t>
            </w:r>
            <w:r>
              <w:rPr>
                <w:b/>
                <w:bCs/>
                <w:color w:val="33CCFF"/>
              </w:rPr>
              <w:t>1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 = </w:t>
            </w:r>
            <w:r>
              <w:rPr>
                <w:color w:val="54B33E"/>
              </w:rPr>
              <w:t>'Family'</w:t>
            </w:r>
            <w:r>
              <w:rPr>
                <w:color w:val="54B33E"/>
              </w:rPr>
              <w:br/>
              <w:t xml:space="preserve">        </w:t>
            </w:r>
            <w:r>
              <w:rPr>
                <w:color w:val="ED864A"/>
              </w:rPr>
              <w:t xml:space="preserve">elif </w:t>
            </w:r>
            <w:r>
              <w:rPr>
                <w:color w:val="EBEBEB"/>
              </w:rPr>
              <w:t xml:space="preserve">_circle == </w:t>
            </w:r>
            <w:r>
              <w:rPr>
                <w:b/>
                <w:bCs/>
                <w:color w:val="33CCFF"/>
              </w:rPr>
              <w:t>2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 = </w:t>
            </w:r>
            <w:r>
              <w:rPr>
                <w:color w:val="54B33E"/>
              </w:rPr>
              <w:t>'Friend'</w:t>
            </w:r>
            <w:r>
              <w:rPr>
                <w:color w:val="54B33E"/>
              </w:rPr>
              <w:br/>
              <w:t xml:space="preserve">        </w:t>
            </w:r>
            <w:r>
              <w:rPr>
                <w:color w:val="ED864A"/>
              </w:rPr>
              <w:t xml:space="preserve">elif </w:t>
            </w:r>
            <w:r>
              <w:rPr>
                <w:color w:val="EBEBEB"/>
              </w:rPr>
              <w:t xml:space="preserve">_circle == </w:t>
            </w:r>
            <w:r>
              <w:rPr>
                <w:b/>
                <w:bCs/>
                <w:color w:val="33CCFF"/>
              </w:rPr>
              <w:t>3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 = </w:t>
            </w:r>
            <w:r>
              <w:rPr>
                <w:color w:val="54B33E"/>
              </w:rPr>
              <w:t>'Business'</w:t>
            </w:r>
            <w:r>
              <w:rPr>
                <w:color w:val="54B33E"/>
              </w:rPr>
              <w:br/>
              <w:t xml:space="preserve">        </w:t>
            </w:r>
            <w:r>
              <w:rPr>
                <w:color w:val="ED864A"/>
              </w:rPr>
              <w:t xml:space="preserve">elif </w:t>
            </w:r>
            <w:r>
              <w:rPr>
                <w:color w:val="EBEBEB"/>
              </w:rPr>
              <w:t xml:space="preserve">_circle == </w:t>
            </w:r>
            <w:r>
              <w:rPr>
                <w:b/>
                <w:bCs/>
                <w:color w:val="33CCFF"/>
              </w:rPr>
              <w:t>4</w:t>
            </w:r>
            <w:r>
              <w:rPr>
                <w:color w:val="EBEBEB"/>
              </w:rPr>
              <w:t>:</w:t>
            </w:r>
            <w:r>
              <w:rPr>
                <w:color w:val="EBEBEB"/>
              </w:rPr>
              <w:br/>
              <w:t xml:space="preserve">            c = </w:t>
            </w:r>
            <w:r>
              <w:rPr>
                <w:color w:val="54B33E"/>
              </w:rPr>
              <w:t>'Other'</w:t>
            </w:r>
            <w:r>
              <w:rPr>
                <w:color w:val="54B33E"/>
              </w:rPr>
              <w:br/>
            </w:r>
            <w:r>
              <w:rPr>
                <w:color w:val="54B33E"/>
              </w:rPr>
              <w:br/>
              <w:t xml:space="preserve">        </w:t>
            </w:r>
            <w:r>
              <w:rPr>
                <w:color w:val="EBEBEB"/>
              </w:rPr>
              <w:t>_dob = input_vip_dob()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    output_vip_added()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br/>
              <w:t xml:space="preserve">        vip_lst</w:t>
            </w:r>
            <w:r>
              <w:rPr>
                <w:b/>
                <w:bCs/>
                <w:color w:val="ED864A"/>
              </w:rPr>
              <w:t xml:space="preserve">, </w:t>
            </w:r>
            <w:r>
              <w:rPr>
                <w:color w:val="EBEBEB"/>
              </w:rPr>
              <w:t>check_save_flag[</w:t>
            </w:r>
            <w:r>
              <w:rPr>
                <w:b/>
                <w:bCs/>
                <w:color w:val="33CCFF"/>
              </w:rPr>
              <w:t>0</w:t>
            </w:r>
            <w:r>
              <w:rPr>
                <w:color w:val="EBEBEB"/>
              </w:rPr>
              <w:t>] = add_data_to_list(</w:t>
            </w:r>
            <w:r>
              <w:rPr>
                <w:color w:val="AA4926"/>
              </w:rPr>
              <w:t>name</w:t>
            </w:r>
            <w:r>
              <w:rPr>
                <w:color w:val="EBEBEB"/>
              </w:rPr>
              <w:t>=_name</w:t>
            </w:r>
            <w:r>
              <w:rPr>
                <w:b/>
                <w:bCs/>
                <w:color w:val="ED864A"/>
              </w:rPr>
              <w:t>,</w:t>
            </w:r>
            <w:r>
              <w:rPr>
                <w:b/>
                <w:bCs/>
                <w:color w:val="ED864A"/>
              </w:rPr>
              <w:br/>
              <w:t xml:space="preserve">                                                       </w:t>
            </w:r>
            <w:r>
              <w:rPr>
                <w:color w:val="AA4926"/>
              </w:rPr>
              <w:t>circle</w:t>
            </w:r>
            <w:r>
              <w:rPr>
                <w:color w:val="EBEBEB"/>
              </w:rPr>
              <w:t>=_circle</w:t>
            </w:r>
            <w:r>
              <w:rPr>
                <w:b/>
                <w:bCs/>
                <w:color w:val="ED864A"/>
              </w:rPr>
              <w:t>,</w:t>
            </w:r>
            <w:r>
              <w:rPr>
                <w:b/>
                <w:bCs/>
                <w:color w:val="ED864A"/>
              </w:rPr>
              <w:br/>
              <w:t xml:space="preserve">                                                       </w:t>
            </w:r>
            <w:r>
              <w:rPr>
                <w:color w:val="AA4926"/>
              </w:rPr>
              <w:t>dob</w:t>
            </w:r>
            <w:r>
              <w:rPr>
                <w:color w:val="EBEBEB"/>
              </w:rPr>
              <w:t>=_dob</w:t>
            </w:r>
            <w:r>
              <w:rPr>
                <w:b/>
                <w:bCs/>
                <w:color w:val="ED864A"/>
              </w:rPr>
              <w:t>,</w:t>
            </w:r>
            <w:r>
              <w:rPr>
                <w:b/>
                <w:bCs/>
                <w:color w:val="ED864A"/>
              </w:rPr>
              <w:br/>
              <w:t xml:space="preserve">                                                 </w:t>
            </w:r>
            <w:del w:id="3273" w:author="Bambi C" w:date="2022-08-24T13:42:00Z">
              <w:r w:rsidDel="00061EB6">
                <w:rPr>
                  <w:b/>
                  <w:bCs/>
                  <w:color w:val="ED864A"/>
                </w:rPr>
                <w:delText xml:space="preserve">  </w:delText>
              </w:r>
            </w:del>
            <w:r>
              <w:rPr>
                <w:color w:val="AA4926"/>
              </w:rPr>
              <w:t>list_of_rows</w:t>
            </w:r>
            <w:r>
              <w:rPr>
                <w:color w:val="EBEBEB"/>
              </w:rPr>
              <w:t>=vip_lst)</w:t>
            </w:r>
            <w:r>
              <w:rPr>
                <w:color w:val="EBEBEB"/>
              </w:rPr>
              <w:br/>
            </w:r>
            <w:r>
              <w:rPr>
                <w:color w:val="EBEBEB"/>
              </w:rPr>
              <w:lastRenderedPageBreak/>
              <w:t xml:space="preserve">        </w:t>
            </w:r>
            <w:r>
              <w:rPr>
                <w:color w:val="ED864A"/>
              </w:rPr>
              <w:t>continue</w:t>
            </w:r>
          </w:p>
          <w:p w14:paraId="1E4A4E8F" w14:textId="294B0B6B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4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27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27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23B4910D" w14:textId="40FE712F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77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27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27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row_dic = {}  # A row of data separated into elements of a dictionary \</w:delText>
              </w:r>
            </w:del>
          </w:p>
          <w:p w14:paraId="612D760A" w14:textId="16588577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0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28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28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{Task,Priority}</w:delText>
              </w:r>
            </w:del>
          </w:p>
          <w:p w14:paraId="28164110" w14:textId="21066510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3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28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28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list_of_rows = []  # List of dictionary rows</w:delText>
              </w:r>
            </w:del>
          </w:p>
          <w:p w14:paraId="78CADE12" w14:textId="3072B873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6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28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28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table_lst = []  # A list that acts as a 'table' of rows</w:delText>
              </w:r>
            </w:del>
          </w:p>
          <w:p w14:paraId="19B661E3" w14:textId="3C1AEBAB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8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29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04D5F2FF" w14:textId="6FCFDB6E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91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29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1ED7D696" w14:textId="2E57DEF8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93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29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29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595009F0" w14:textId="49D1289A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96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29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29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class Processor:</w:delText>
              </w:r>
            </w:del>
          </w:p>
          <w:p w14:paraId="6E9A2708" w14:textId="06FAD11B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29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0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01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 Performs Processing tasks """</w:delText>
              </w:r>
            </w:del>
          </w:p>
          <w:p w14:paraId="2AD85EDC" w14:textId="5F34A949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02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0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49BBE8A0" w14:textId="35D82B91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04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0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0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noinspection PyDecorator</w:delText>
              </w:r>
            </w:del>
          </w:p>
          <w:p w14:paraId="48D81FA3" w14:textId="0824C58B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07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0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0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26427E11" w14:textId="751321A0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10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1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1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add_data_to_list(task, priority, list_of_rows):</w:delText>
              </w:r>
            </w:del>
          </w:p>
          <w:p w14:paraId="5FEB2173" w14:textId="204814C8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13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1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1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Adds data to a list of dictionary rows</w:delText>
              </w:r>
            </w:del>
          </w:p>
          <w:p w14:paraId="5A6F195C" w14:textId="0851F588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16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1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732CBD6E" w14:textId="74DE0ADC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18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19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2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task: (string) with name of task:</w:delText>
              </w:r>
            </w:del>
          </w:p>
          <w:p w14:paraId="166C0B17" w14:textId="736F0DD1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21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2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2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priority: (string) with name of priority:</w:delText>
              </w:r>
            </w:del>
          </w:p>
          <w:p w14:paraId="49F23B02" w14:textId="5F726AB2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24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2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2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6CCEAAC5" w14:textId="5AA9F2A8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27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2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2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4F7A28BF" w14:textId="536E3C00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30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3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3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C7A17DB" w14:textId="5A9D345B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33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3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3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row_dic = {"Task": str(task).strip(),</w:delText>
              </w:r>
            </w:del>
          </w:p>
          <w:p w14:paraId="12F1F8B0" w14:textId="650D91F2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36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3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3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"Priority": str(priority).strip()}</w:delText>
              </w:r>
            </w:del>
          </w:p>
          <w:p w14:paraId="67DE4064" w14:textId="54C33497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3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4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41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TODO: Add Code Here!</w:delText>
              </w:r>
            </w:del>
          </w:p>
          <w:p w14:paraId="54592EF8" w14:textId="326F9D18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42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4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4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list_of_rows.append(row_dic)</w:delText>
              </w:r>
            </w:del>
          </w:p>
          <w:p w14:paraId="7C6BB67C" w14:textId="0BFF58AF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45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4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47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print("\n\tAdded task: '" + task + " (" + priority + ")'")</w:delText>
              </w:r>
            </w:del>
          </w:p>
          <w:p w14:paraId="4B449D72" w14:textId="5A0DF047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48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49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5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print("\n\tProcessor.add_data_to_list(list_of_rows) = " +</w:delText>
              </w:r>
            </w:del>
          </w:p>
          <w:p w14:paraId="2258F58F" w14:textId="7F45C70B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51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5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5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str(list_of_rows))  # temp_debugging</w:delText>
              </w:r>
            </w:del>
          </w:p>
          <w:p w14:paraId="49D12BF1" w14:textId="08659058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54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5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5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788F90D8" w14:textId="3B5F2296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57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5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36B49592" w14:textId="4BBEAB2F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5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6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48DAD97B" w14:textId="6AA2E2D1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61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6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6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0ED61C8D" w14:textId="252F3585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64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6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6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47121108" w14:textId="65EF2DFA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67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6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6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Performs Input and Output tasks """</w:delText>
              </w:r>
            </w:del>
          </w:p>
          <w:p w14:paraId="1B244882" w14:textId="23C3AF48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70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7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59FE6C95" w14:textId="0F6E8D5E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72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7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7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noinspection PyDecorator</w:delText>
              </w:r>
            </w:del>
          </w:p>
          <w:p w14:paraId="1098634D" w14:textId="5F13E958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75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7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77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41264C47" w14:textId="03A93556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78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79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8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input_new_task_and_priority():</w:delText>
              </w:r>
            </w:del>
          </w:p>
          <w:p w14:paraId="75490852" w14:textId="1937628D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81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8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8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Gets task and priority values to be added to the list</w:delText>
              </w:r>
            </w:del>
          </w:p>
          <w:p w14:paraId="0DD12B67" w14:textId="7CCC6BD9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84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8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2C7ABA67" w14:textId="20DC5565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86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8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8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(task, priority) with task and priority</w:delText>
              </w:r>
            </w:del>
          </w:p>
          <w:p w14:paraId="7B4DCCCB" w14:textId="796BB603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8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9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91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72B67D9B" w14:textId="13A3747F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92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9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9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task = str(input("\nWhat is the task? - "))</w:delText>
              </w:r>
            </w:del>
          </w:p>
          <w:p w14:paraId="5DFD98DF" w14:textId="4F0E3FB7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95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9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397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priority = str(input("What is the priority? - "))</w:delText>
              </w:r>
            </w:del>
          </w:p>
          <w:p w14:paraId="64DE7CB3" w14:textId="0CA596D9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398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399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0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print("\n\tIO.input_new_task_and_priority(task) = " + task)  # \</w:delText>
              </w:r>
            </w:del>
          </w:p>
          <w:p w14:paraId="4662C920" w14:textId="4A293444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01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0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0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temp_debugging</w:delText>
              </w:r>
            </w:del>
          </w:p>
          <w:p w14:paraId="56CAB241" w14:textId="4F6F5F88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04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0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0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print("\tIO.input_new_task_and_priority(priority) = " +</w:delText>
              </w:r>
            </w:del>
          </w:p>
          <w:p w14:paraId="39255B74" w14:textId="5C3D570B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07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0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0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priority)  # temp_debugging</w:delText>
              </w:r>
            </w:del>
          </w:p>
          <w:p w14:paraId="693243EF" w14:textId="34D1D3DD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10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1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1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task, priority  # TODO: Add Code Here!</w:delText>
              </w:r>
            </w:del>
          </w:p>
          <w:p w14:paraId="48651D03" w14:textId="70B99395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13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1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6A16D939" w14:textId="1A5FB437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15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1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09985772" w14:textId="39961800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17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1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19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345F6DEE" w14:textId="4E2388FF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20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2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4C09222B" w14:textId="69D714DF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22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2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2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</w:del>
          </w:p>
          <w:p w14:paraId="1570BC3E" w14:textId="7B489AAE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25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2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20F24A3A" w14:textId="2B630617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27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2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0A16534A" w14:textId="7E22C81D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2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3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31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1585E48C" w14:textId="1763F880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32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3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4C9D9E35" w14:textId="7140F2A1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34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3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55CB3ECE" w14:textId="66F7DAE0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36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3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3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</w:del>
          </w:p>
          <w:p w14:paraId="71353FB9" w14:textId="4D94B99D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3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4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22DA82B6" w14:textId="5DA187A3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41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4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33D5462D" w14:textId="7F370285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43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4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4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</w:del>
          </w:p>
          <w:p w14:paraId="17F1FFD2" w14:textId="552CF29D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46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4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4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Add a new Task</w:delText>
              </w:r>
            </w:del>
          </w:p>
          <w:p w14:paraId="39EFDC1A" w14:textId="38644CF9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4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5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41DBAFDB" w14:textId="74AE4BAF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51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5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5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print("\n\tUser selected: \tOption 1 - 'Add a new task'")</w:delText>
              </w:r>
            </w:del>
          </w:p>
          <w:p w14:paraId="23F6394E" w14:textId="56EA6185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54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5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56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# temp_debugging</w:delText>
              </w:r>
            </w:del>
          </w:p>
          <w:p w14:paraId="38012986" w14:textId="78AC1689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57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5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1FA2B866" w14:textId="255B1811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5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6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61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>while True:  # temp_debugging</w:delText>
              </w:r>
            </w:del>
          </w:p>
          <w:p w14:paraId="4088D5CE" w14:textId="322A7D9D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62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6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6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print("\n\tCall 1: \t\tIO.input_new_task_and_priority()")</w:delText>
              </w:r>
            </w:del>
          </w:p>
          <w:p w14:paraId="5C7F14E1" w14:textId="61F42BED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65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6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67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temp_debugging</w:delText>
              </w:r>
            </w:del>
          </w:p>
          <w:p w14:paraId="1250DBCD" w14:textId="6C3BC6E4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68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69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70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task, priority = IO.input_new_task_and_priority()</w:delText>
              </w:r>
            </w:del>
          </w:p>
          <w:p w14:paraId="430CF5B4" w14:textId="4C4A01A7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71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7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633AD700" w14:textId="5FA6EE23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73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7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75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print("\n\tCall 2: \t\tProcessor.add_data_to_list()")</w:delText>
              </w:r>
            </w:del>
          </w:p>
          <w:p w14:paraId="63570852" w14:textId="3DC64DF9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76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7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78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temp_debugging</w:delText>
              </w:r>
            </w:del>
          </w:p>
          <w:p w14:paraId="1CE70C28" w14:textId="45B7B335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79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8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81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table_lst = Processor.add_data_to_list(task=task,</w:delText>
              </w:r>
            </w:del>
          </w:p>
          <w:p w14:paraId="66CA1041" w14:textId="72FFDEEB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82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8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84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priority=priority,</w:delText>
              </w:r>
            </w:del>
          </w:p>
          <w:p w14:paraId="70DE7084" w14:textId="788217CD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85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8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87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list_of_rows=table_lst)</w:delText>
              </w:r>
            </w:del>
          </w:p>
          <w:p w14:paraId="208F6F2B" w14:textId="31D8036B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88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89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</w:p>
          <w:p w14:paraId="39A877CC" w14:textId="146BB62D" w:rsidR="00E707BD" w:rsidRPr="00E707BD" w:rsidDel="00107CF1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490" w:author="Bambi C" w:date="2022-08-19T12:03:00Z"/>
                <w:rFonts w:ascii="Consolas" w:hAnsi="Consolas" w:cs="Consolas"/>
                <w:iCs w:val="0"/>
                <w:color w:val="000000" w:themeColor="text1"/>
              </w:rPr>
              <w:pPrChange w:id="349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492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print("\n\ttable_lst = " +</w:delText>
              </w:r>
            </w:del>
          </w:p>
          <w:p w14:paraId="5A8BB3C0" w14:textId="2E090B45" w:rsidR="00677185" w:rsidRPr="00BB3E5B" w:rsidRDefault="00E707BD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3493" w:author="Bambi C" w:date="2022-08-19T12:03:00Z">
              <w:r w:rsidRPr="00E707BD" w:rsidDel="00107CF1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str(table_lst))  # temp_debugging</w:delText>
              </w:r>
            </w:del>
          </w:p>
        </w:tc>
      </w:tr>
    </w:tbl>
    <w:p w14:paraId="30AC799F" w14:textId="75A93ADC" w:rsidR="001E2FE1" w:rsidRPr="00A33978" w:rsidRDefault="002F6AA6" w:rsidP="00D97C89">
      <w:pPr>
        <w:pStyle w:val="Caption"/>
      </w:pPr>
      <w:bookmarkStart w:id="3494" w:name="_Ref110943700"/>
      <w:bookmarkStart w:id="3495" w:name="_Ref110358770"/>
      <w:r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3496" w:author="Bambi C" w:date="2022-08-24T13:34:00Z">
        <w:r w:rsidR="00E7566B">
          <w:rPr>
            <w:noProof/>
          </w:rPr>
          <w:t>12</w:t>
        </w:r>
      </w:ins>
      <w:del w:id="3497" w:author="Bambi C" w:date="2022-08-24T13:34:00Z">
        <w:r w:rsidR="008E2C3A" w:rsidDel="00E7566B">
          <w:rPr>
            <w:noProof/>
          </w:rPr>
          <w:delText>14</w:delText>
        </w:r>
      </w:del>
      <w:r w:rsidR="00DE6474">
        <w:rPr>
          <w:noProof/>
        </w:rPr>
        <w:fldChar w:fldCharType="end"/>
      </w:r>
      <w:bookmarkEnd w:id="3494"/>
      <w:r>
        <w:t xml:space="preserve">. Source code </w:t>
      </w:r>
      <w:del w:id="3498" w:author="Bambi C" w:date="2022-08-24T13:36:00Z">
        <w:r w:rsidDel="00B010B5">
          <w:delText>to display list table contents to user</w:delText>
        </w:r>
      </w:del>
      <w:bookmarkEnd w:id="3495"/>
      <w:ins w:id="3499" w:author="Bambi C" w:date="2022-08-24T13:36:00Z">
        <w:r w:rsidR="00B010B5">
          <w:t>for user to add data</w:t>
        </w:r>
      </w:ins>
    </w:p>
    <w:p w14:paraId="45C01437" w14:textId="60BA25C7" w:rsidR="002E4688" w:rsidRPr="000527C0" w:rsidRDefault="002E4688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7B2A7D68" w14:textId="6AFCF0E4" w:rsidR="000F160E" w:rsidRPr="00E67DD3" w:rsidRDefault="00C20150" w:rsidP="00DD4F4F">
      <w:pPr>
        <w:pStyle w:val="Heading4"/>
      </w:pPr>
      <w:bookmarkStart w:id="3500" w:name="_Ref110369576"/>
      <w:bookmarkStart w:id="3501" w:name="_Ref110369584"/>
      <w:bookmarkStart w:id="3502" w:name="_Toc112269825"/>
      <w:ins w:id="3503" w:author="Bambi C" w:date="2022-08-24T13:35:00Z">
        <w:r>
          <w:t>Save data</w:t>
        </w:r>
      </w:ins>
      <w:bookmarkEnd w:id="3502"/>
      <w:del w:id="3504" w:author="Bambi C" w:date="2022-08-19T12:08:00Z">
        <w:r w:rsidR="009E168E" w:rsidRPr="009E168E" w:rsidDel="00813073">
          <w:delText>Menu option 2 – Remove an existing task</w:delText>
        </w:r>
      </w:del>
    </w:p>
    <w:bookmarkEnd w:id="3500"/>
    <w:bookmarkEnd w:id="3501"/>
    <w:p w14:paraId="06785F5A" w14:textId="53993400" w:rsidR="00C5224C" w:rsidDel="004F68FF" w:rsidRDefault="00C20150" w:rsidP="00D97C89">
      <w:pPr>
        <w:rPr>
          <w:del w:id="3505" w:author="Bambi C" w:date="2022-08-19T12:00:00Z"/>
        </w:rPr>
        <w:pPrChange w:id="3506" w:author="Bambi C" w:date="2022-08-24T11:53:00Z">
          <w:pPr/>
        </w:pPrChange>
      </w:pPr>
      <w:ins w:id="3507" w:author="Bambi C" w:date="2022-08-24T13:35:00Z">
        <w:r w:rsidRPr="000105A7">
          <w:rPr>
            <w:i/>
            <w:iCs w:val="0"/>
          </w:rPr>
          <w:t xml:space="preserve">Requirement </w:t>
        </w:r>
        <w:r>
          <w:rPr>
            <w:i/>
            <w:iCs w:val="0"/>
          </w:rPr>
          <w:t>5</w:t>
        </w:r>
        <w:r w:rsidRPr="000105A7">
          <w:rPr>
            <w:i/>
            <w:iCs w:val="0"/>
          </w:rPr>
          <w:t xml:space="preserve">: </w:t>
        </w:r>
      </w:ins>
      <w:ins w:id="3508" w:author="Bambi C" w:date="2022-08-24T13:38:00Z">
        <w:r w:rsidR="00D55967">
          <w:rPr>
            <w:i/>
            <w:iCs w:val="0"/>
          </w:rPr>
          <w:t>Allow user to save data.</w:t>
        </w:r>
      </w:ins>
      <w:del w:id="3509" w:author="Bambi C" w:date="2022-08-24T13:35:00Z">
        <w:r w:rsidR="00C5224C" w:rsidRPr="00206B93" w:rsidDel="00C20150">
          <w:rPr>
            <w:i/>
            <w:iCs w:val="0"/>
          </w:rPr>
          <w:delText xml:space="preserve">Requirement </w:delText>
        </w:r>
      </w:del>
      <w:del w:id="3510" w:author="Bambi C" w:date="2022-08-19T12:51:00Z">
        <w:r w:rsidR="00C5224C" w:rsidRPr="00206B93" w:rsidDel="00A017BC">
          <w:rPr>
            <w:i/>
            <w:iCs w:val="0"/>
          </w:rPr>
          <w:delText>5</w:delText>
        </w:r>
      </w:del>
      <w:del w:id="3511" w:author="Bambi C" w:date="2022-08-24T13:35:00Z">
        <w:r w:rsidR="00C5224C" w:rsidRPr="00206B93" w:rsidDel="00C20150">
          <w:rPr>
            <w:i/>
            <w:iCs w:val="0"/>
          </w:rPr>
          <w:delText>:</w:delText>
        </w:r>
      </w:del>
      <w:del w:id="3512" w:author="Bambi C" w:date="2022-08-19T12:02:00Z">
        <w:r w:rsidR="00C5224C" w:rsidRPr="00451F5C" w:rsidDel="004F68FF">
          <w:rPr>
            <w:i/>
            <w:iCs w:val="0"/>
          </w:rPr>
          <w:delText xml:space="preserve"> </w:delText>
        </w:r>
      </w:del>
      <w:del w:id="3513" w:author="Bambi C" w:date="2022-08-19T12:00:00Z">
        <w:r w:rsidR="00C5224C" w:rsidRPr="00451F5C" w:rsidDel="0080177A">
          <w:rPr>
            <w:i/>
            <w:iCs w:val="0"/>
          </w:rPr>
          <w:delText xml:space="preserve">Process user’s menu choice (Step 4) </w:delText>
        </w:r>
        <w:r w:rsidR="007E053B" w:rsidRPr="00451F5C" w:rsidDel="0080177A">
          <w:rPr>
            <w:i/>
            <w:iCs w:val="0"/>
          </w:rPr>
          <w:delText xml:space="preserve">– Remove an existing task </w:delText>
        </w:r>
        <w:r w:rsidR="00C5224C" w:rsidRPr="00451F5C" w:rsidDel="0080177A">
          <w:rPr>
            <w:i/>
            <w:iCs w:val="0"/>
          </w:rPr>
          <w:delText xml:space="preserve">(Menu option </w:delText>
        </w:r>
        <w:r w:rsidR="007E053B" w:rsidRPr="00451F5C" w:rsidDel="0080177A">
          <w:rPr>
            <w:i/>
            <w:iCs w:val="0"/>
          </w:rPr>
          <w:delText>2</w:delText>
        </w:r>
        <w:r w:rsidR="00C5224C" w:rsidRPr="00451F5C" w:rsidDel="0080177A">
          <w:rPr>
            <w:i/>
            <w:iCs w:val="0"/>
          </w:rPr>
          <w:delText>)</w:delText>
        </w:r>
      </w:del>
    </w:p>
    <w:p w14:paraId="6E36705A" w14:textId="38CC4362" w:rsidR="003A38B3" w:rsidDel="00107CF1" w:rsidRDefault="003A38B3" w:rsidP="00D97C89">
      <w:pPr>
        <w:rPr>
          <w:del w:id="3514" w:author="Bambi C" w:date="2022-08-19T11:59:00Z"/>
        </w:rPr>
        <w:pPrChange w:id="3515" w:author="Bambi C" w:date="2022-08-24T11:53:00Z">
          <w:pPr/>
        </w:pPrChange>
      </w:pPr>
      <w:del w:id="3516" w:author="Bambi C" w:date="2022-08-19T11:59:00Z">
        <w:r w:rsidRPr="00E0241F" w:rsidDel="00EF1018">
          <w:rPr>
            <w:i/>
            <w:iCs w:val="0"/>
          </w:rPr>
          <w:delText xml:space="preserve">Module: </w:delText>
        </w:r>
        <w:r w:rsidR="00BD1D9E" w:rsidDel="00EF1018">
          <w:rPr>
            <w:i/>
            <w:iCs w:val="0"/>
          </w:rPr>
          <w:delText>remove.py</w:delText>
        </w:r>
      </w:del>
    </w:p>
    <w:p w14:paraId="63BEBA90" w14:textId="36D6DD48" w:rsidR="00545C3B" w:rsidDel="00107CF1" w:rsidRDefault="00C160CD" w:rsidP="00D97C89">
      <w:pPr>
        <w:rPr>
          <w:del w:id="3517" w:author="Bambi C" w:date="2022-08-19T11:59:00Z"/>
        </w:rPr>
        <w:pPrChange w:id="3518" w:author="Bambi C" w:date="2022-08-24T11:53:00Z">
          <w:pPr>
            <w:shd w:val="clear" w:color="auto" w:fill="FFFF00"/>
          </w:pPr>
        </w:pPrChange>
      </w:pPr>
      <w:del w:id="3519" w:author="Bambi C" w:date="2022-08-19T11:59:00Z">
        <w:r w:rsidDel="00EF1018">
          <w:delText xml:space="preserve">For this module to function without opening a data, I hardcoded simulated values (task and priority) for the list </w:delText>
        </w:r>
        <w:r w:rsidRPr="00250DE3" w:rsidDel="00EF1018">
          <w:rPr>
            <w:rFonts w:ascii="Consolas" w:hAnsi="Consolas" w:cs="Consolas"/>
            <w:iCs w:val="0"/>
            <w:color w:val="000000" w:themeColor="text1"/>
          </w:rPr>
          <w:delText>table_lst</w:delText>
        </w:r>
        <w:r w:rsidDel="00EF1018">
          <w:delText xml:space="preserve"> </w:delText>
        </w:r>
        <w:r w:rsidR="00C62506" w:rsidDel="00EF1018">
          <w:delText xml:space="preserve"> </w:delText>
        </w:r>
        <w:r w:rsidR="00A41231" w:rsidDel="00EF1018">
          <w:delText>(</w:delText>
        </w:r>
        <w:r w:rsidR="00271818" w:rsidDel="00EF1018">
          <w:fldChar w:fldCharType="begin"/>
        </w:r>
        <w:r w:rsidR="00271818" w:rsidDel="00EF1018">
          <w:delInstrText xml:space="preserve"> REF _Ref110361044 \h </w:delInstrText>
        </w:r>
        <w:r w:rsidR="007068B3" w:rsidDel="00EF1018">
          <w:delInstrText xml:space="preserve"> \* MERGEFORMAT </w:delInstrText>
        </w:r>
        <w:r w:rsidR="00271818" w:rsidDel="00EF1018">
          <w:fldChar w:fldCharType="separate"/>
        </w:r>
        <w:r w:rsidR="00271818" w:rsidDel="00EF1018">
          <w:delText xml:space="preserve">Figure </w:delText>
        </w:r>
        <w:r w:rsidR="00271818" w:rsidDel="00EF1018">
          <w:rPr>
            <w:noProof/>
          </w:rPr>
          <w:delText>15</w:delText>
        </w:r>
        <w:r w:rsidR="00271818" w:rsidDel="00EF1018">
          <w:fldChar w:fldCharType="end"/>
        </w:r>
        <w:r w:rsidR="00A41231" w:rsidDel="00EF1018">
          <w:delText>)</w:delText>
        </w:r>
        <w:r w:rsidR="00DE306B" w:rsidDel="00EF1018">
          <w:delText>.</w:delText>
        </w:r>
        <w:r w:rsidR="00624FB4" w:rsidDel="00EF1018">
          <w:delText xml:space="preserve"> </w:delText>
        </w:r>
      </w:del>
    </w:p>
    <w:p w14:paraId="414A809C" w14:textId="77777777" w:rsidR="00107CF1" w:rsidRDefault="00107CF1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3520" w:author="Bambi C" w:date="2022-08-19T12:03:00Z"/>
        </w:rPr>
      </w:pPr>
    </w:p>
    <w:p w14:paraId="72E8C342" w14:textId="2254EC0A" w:rsidR="0023508A" w:rsidRDefault="0023508A" w:rsidP="0023508A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3521" w:author="Bambi C" w:date="2022-08-24T19:07:00Z"/>
          <w:rFonts w:cstheme="minorHAnsi"/>
        </w:rPr>
      </w:pPr>
      <w:ins w:id="3522" w:author="Bambi C" w:date="2022-08-24T19:07:00Z">
        <w:r>
          <w:t xml:space="preserve">The program begins by importing the pickle module: </w:t>
        </w:r>
        <w:r w:rsidRPr="003B0A4C">
          <w:rPr>
            <w:rFonts w:ascii="Consolas" w:hAnsi="Consolas" w:cs="Consolas"/>
          </w:rPr>
          <w:t>import pickle</w:t>
        </w:r>
        <w:r>
          <w:rPr>
            <w:rFonts w:cstheme="minorHAnsi"/>
          </w:rPr>
          <w:t>, which is needed for using the pickle function to ‘</w:t>
        </w:r>
      </w:ins>
      <w:ins w:id="3523" w:author="Bambi C" w:date="2022-08-24T19:08:00Z">
        <w:r w:rsidR="00060AA7">
          <w:rPr>
            <w:rFonts w:cstheme="minorHAnsi"/>
          </w:rPr>
          <w:t>dump</w:t>
        </w:r>
      </w:ins>
      <w:ins w:id="3524" w:author="Bambi C" w:date="2022-08-24T19:07:00Z">
        <w:r>
          <w:rPr>
            <w:rFonts w:cstheme="minorHAnsi"/>
          </w:rPr>
          <w:t xml:space="preserve">’ the data from the </w:t>
        </w:r>
      </w:ins>
      <w:ins w:id="3525" w:author="Bambi C" w:date="2022-08-24T19:08:00Z">
        <w:r w:rsidR="00060AA7">
          <w:rPr>
            <w:rFonts w:cstheme="minorHAnsi"/>
          </w:rPr>
          <w:t>program into the file</w:t>
        </w:r>
      </w:ins>
      <w:ins w:id="3526" w:author="Bambi C" w:date="2022-08-24T19:07:00Z">
        <w:r>
          <w:rPr>
            <w:rFonts w:cstheme="minorHAnsi"/>
          </w:rPr>
          <w:t xml:space="preserve"> (</w:t>
        </w:r>
        <w:r>
          <w:fldChar w:fldCharType="begin"/>
        </w:r>
        <w:r>
          <w:rPr>
            <w:rFonts w:cstheme="minorHAnsi"/>
          </w:rPr>
          <w:instrText xml:space="preserve"> REF _Ref110361044 \h </w:instrText>
        </w:r>
      </w:ins>
      <w:r>
        <w:fldChar w:fldCharType="separate"/>
      </w:r>
      <w:ins w:id="3527" w:author="Bambi C" w:date="2022-08-24T19:07:00Z">
        <w:r>
          <w:t xml:space="preserve">Figure </w:t>
        </w:r>
        <w:r>
          <w:rPr>
            <w:noProof/>
          </w:rPr>
          <w:t>13</w:t>
        </w:r>
        <w:r>
          <w:fldChar w:fldCharType="end"/>
        </w:r>
        <w:r>
          <w:rPr>
            <w:rFonts w:cstheme="minorHAnsi"/>
          </w:rPr>
          <w:t>).</w:t>
        </w:r>
      </w:ins>
    </w:p>
    <w:p w14:paraId="50A3EAA4" w14:textId="513F5216" w:rsidR="00624FB4" w:rsidDel="00C53B68" w:rsidRDefault="00FC0850" w:rsidP="00D97C89">
      <w:pPr>
        <w:rPr>
          <w:del w:id="3528" w:author="Bambi C" w:date="2022-08-19T11:59:00Z"/>
        </w:rPr>
      </w:pPr>
      <w:ins w:id="3529" w:author="Bambi C" w:date="2022-08-24T19:15:00Z">
        <w:r>
          <w:t>When the user chooses option 2</w:t>
        </w:r>
      </w:ins>
      <w:ins w:id="3530" w:author="Bambi C" w:date="2022-08-24T19:16:00Z">
        <w:r w:rsidR="00092EB8">
          <w:t xml:space="preserve"> (</w:t>
        </w:r>
      </w:ins>
      <w:ins w:id="3531" w:author="Bambi C" w:date="2022-08-24T19:15:00Z">
        <w:r>
          <w:t>save data</w:t>
        </w:r>
      </w:ins>
      <w:ins w:id="3532" w:author="Bambi C" w:date="2022-08-24T19:16:00Z">
        <w:r w:rsidR="00092EB8">
          <w:t>)</w:t>
        </w:r>
      </w:ins>
      <w:ins w:id="3533" w:author="Bambi C" w:date="2022-08-24T19:15:00Z">
        <w:r>
          <w:t xml:space="preserve"> from the menu, the program calls the </w:t>
        </w:r>
      </w:ins>
      <w:ins w:id="3534" w:author="Bambi C" w:date="2022-08-24T19:16:00Z">
        <w:r w:rsidR="00092EB8" w:rsidRPr="00092EB8">
          <w:rPr>
            <w:rFonts w:ascii="Consolas" w:hAnsi="Consolas" w:cs="Consolas"/>
            <w:rPrChange w:id="3535" w:author="Bambi C" w:date="2022-08-24T19:16:00Z">
              <w:rPr/>
            </w:rPrChange>
          </w:rPr>
          <w:t>write_data_to_file</w:t>
        </w:r>
        <w:r w:rsidR="00092EB8">
          <w:t xml:space="preserve"> </w:t>
        </w:r>
        <w:r>
          <w:t>statement</w:t>
        </w:r>
        <w:r w:rsidR="00092EB8">
          <w:t xml:space="preserve">. </w:t>
        </w:r>
      </w:ins>
      <w:ins w:id="3536" w:author="Bambi C" w:date="2022-08-24T19:18:00Z">
        <w:r w:rsidR="006E3316">
          <w:t xml:space="preserve">If the </w:t>
        </w:r>
      </w:ins>
      <w:ins w:id="3537" w:author="Bambi C" w:date="2022-08-24T19:19:00Z">
        <w:r w:rsidR="00BC266B">
          <w:t xml:space="preserve">value in the zero index of the </w:t>
        </w:r>
      </w:ins>
      <w:ins w:id="3538" w:author="Bambi C" w:date="2022-08-24T19:18:00Z">
        <w:r w:rsidR="00BC266B" w:rsidRPr="003F5CEA">
          <w:rPr>
            <w:rFonts w:ascii="Consolas" w:hAnsi="Consolas" w:cs="Consolas"/>
            <w:rPrChange w:id="3539" w:author="Bambi C" w:date="2022-08-24T19:30:00Z">
              <w:rPr/>
            </w:rPrChange>
          </w:rPr>
          <w:t>check_save_</w:t>
        </w:r>
      </w:ins>
      <w:ins w:id="3540" w:author="Bambi C" w:date="2022-08-24T19:19:00Z">
        <w:r w:rsidR="00BC266B" w:rsidRPr="003F5CEA">
          <w:rPr>
            <w:rFonts w:ascii="Consolas" w:hAnsi="Consolas" w:cs="Consolas"/>
            <w:rPrChange w:id="3541" w:author="Bambi C" w:date="2022-08-24T19:30:00Z">
              <w:rPr/>
            </w:rPrChange>
          </w:rPr>
          <w:t>flag</w:t>
        </w:r>
        <w:r w:rsidR="00BC266B">
          <w:t xml:space="preserve"> array is zero, then </w:t>
        </w:r>
        <w:r w:rsidR="00932931">
          <w:t xml:space="preserve">the data </w:t>
        </w:r>
      </w:ins>
      <w:ins w:id="3542" w:author="Bambi C" w:date="2022-08-24T19:20:00Z">
        <w:r w:rsidR="00932931">
          <w:t xml:space="preserve">has changed </w:t>
        </w:r>
        <w:r w:rsidR="00DC25F3">
          <w:t xml:space="preserve">and has not been saved, so the program will proceed to save the file. </w:t>
        </w:r>
      </w:ins>
      <w:ins w:id="3543" w:author="Bambi C" w:date="2022-08-24T19:21:00Z">
        <w:r w:rsidR="002A1442">
          <w:t xml:space="preserve">If the </w:t>
        </w:r>
        <w:r w:rsidR="002A1442" w:rsidRPr="003F5CEA">
          <w:rPr>
            <w:rFonts w:ascii="Consolas" w:hAnsi="Consolas" w:cs="Consolas"/>
            <w:rPrChange w:id="3544" w:author="Bambi C" w:date="2022-08-24T19:30:00Z">
              <w:rPr/>
            </w:rPrChange>
          </w:rPr>
          <w:t>check_save_flag</w:t>
        </w:r>
        <w:r w:rsidR="002A1442">
          <w:t xml:space="preserve"> array is one, then </w:t>
        </w:r>
      </w:ins>
      <w:ins w:id="3545" w:author="Bambi C" w:date="2022-08-24T19:22:00Z">
        <w:r w:rsidR="000C3CA3">
          <w:t xml:space="preserve">the </w:t>
        </w:r>
        <w:r w:rsidR="000C3CA3" w:rsidRPr="003F5CEA">
          <w:rPr>
            <w:rFonts w:ascii="Consolas" w:hAnsi="Consolas" w:cs="Consolas"/>
            <w:rPrChange w:id="3546" w:author="Bambi C" w:date="2022-08-24T19:30:00Z">
              <w:rPr/>
            </w:rPrChange>
          </w:rPr>
          <w:t>write_data_to_file</w:t>
        </w:r>
        <w:r w:rsidR="000C3CA3">
          <w:t xml:space="preserve"> statement is not called</w:t>
        </w:r>
      </w:ins>
      <w:ins w:id="3547" w:author="Bambi C" w:date="2022-08-24T19:23:00Z">
        <w:r w:rsidR="00DA3CC9">
          <w:t xml:space="preserve"> and the program notifies the user with </w:t>
        </w:r>
        <w:r w:rsidR="00C53B68">
          <w:t>custom message: “</w:t>
        </w:r>
        <w:r w:rsidR="00C53B68" w:rsidRPr="003F5CEA">
          <w:rPr>
            <w:rFonts w:ascii="Consolas" w:hAnsi="Consolas" w:cs="Consolas"/>
            <w:rPrChange w:id="3548" w:author="Bambi C" w:date="2022-08-24T19:30:00Z">
              <w:rPr/>
            </w:rPrChange>
          </w:rPr>
          <w:t>ALERT: No changes detected.</w:t>
        </w:r>
        <w:r w:rsidR="00C53B68">
          <w:t>”</w:t>
        </w:r>
      </w:ins>
      <w:del w:id="3549" w:author="Bambi C" w:date="2022-08-19T11:59:00Z">
        <w:r w:rsidR="00624FB4" w:rsidDel="00EF1018">
          <w:delText>The data flow for this module is similar to that of the add.py module:</w:delText>
        </w:r>
        <w:r w:rsidR="00624FB4" w:rsidRPr="00624FB4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data from file &gt; added to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table_lst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(global) &gt; copied to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list_of_rows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(local) &gt; data is </w:delText>
        </w:r>
        <w:r w:rsidR="00E07E42" w:rsidDel="00EF1018">
          <w:rPr>
            <w:rFonts w:cstheme="minorHAnsi"/>
            <w:iCs w:val="0"/>
            <w:color w:val="000000" w:themeColor="text1"/>
          </w:rPr>
          <w:delText xml:space="preserve">removed from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list_of_rows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(local) &gt;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list_of_rows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(local) data is copied</w:delText>
        </w:r>
        <w:r w:rsidR="00E07E42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624FB4" w:rsidDel="00EF1018">
          <w:rPr>
            <w:rFonts w:cstheme="minorHAnsi"/>
            <w:iCs w:val="0"/>
            <w:color w:val="000000" w:themeColor="text1"/>
          </w:rPr>
          <w:delText>to</w:delText>
        </w:r>
        <w:r w:rsidR="00545C3B" w:rsidDel="00EF1018">
          <w:rPr>
            <w:rFonts w:cstheme="minorHAnsi"/>
            <w:iCs w:val="0"/>
            <w:color w:val="000000" w:themeColor="text1"/>
          </w:rPr>
          <w:delText xml:space="preserve"> “overwrites”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624FB4" w:rsidRPr="00E0241F" w:rsidDel="00EF1018">
          <w:rPr>
            <w:rFonts w:ascii="Consolas" w:hAnsi="Consolas" w:cs="Consolas"/>
            <w:iCs w:val="0"/>
            <w:color w:val="000000" w:themeColor="text1"/>
          </w:rPr>
          <w:delText>table_lst</w:delText>
        </w:r>
        <w:r w:rsidR="00624FB4" w:rsidDel="00EF1018">
          <w:rPr>
            <w:rFonts w:cstheme="minorHAnsi"/>
            <w:iCs w:val="0"/>
            <w:color w:val="000000" w:themeColor="text1"/>
          </w:rPr>
          <w:delText xml:space="preserve"> (global).</w:delText>
        </w:r>
      </w:del>
    </w:p>
    <w:p w14:paraId="6CC4FD01" w14:textId="77777777" w:rsidR="00C53B68" w:rsidRDefault="00C53B68" w:rsidP="00C53B68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3550" w:author="Bambi C" w:date="2022-08-24T19:23:00Z"/>
          <w:rFonts w:cstheme="minorHAnsi"/>
          <w:iCs w:val="0"/>
          <w:color w:val="000000" w:themeColor="text1"/>
        </w:rPr>
      </w:pPr>
    </w:p>
    <w:p w14:paraId="07CC0D32" w14:textId="74C8E491" w:rsidR="00320EC4" w:rsidDel="00EF1018" w:rsidRDefault="00915909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551" w:author="Bambi C" w:date="2022-08-19T11:59:00Z"/>
          <w:rFonts w:cstheme="minorHAnsi"/>
          <w:iCs w:val="0"/>
          <w:color w:val="000000" w:themeColor="text1"/>
        </w:rPr>
        <w:pPrChange w:id="3552" w:author="Bambi C" w:date="2022-08-24T11:53:00Z">
          <w:pPr>
            <w:keepNext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3553" w:author="Bambi C" w:date="2022-08-24T19:24:00Z">
        <w:r>
          <w:rPr>
            <w:rFonts w:cstheme="minorHAnsi"/>
            <w:iCs w:val="0"/>
            <w:color w:val="000000" w:themeColor="text1"/>
          </w:rPr>
          <w:t xml:space="preserve">Inside the </w:t>
        </w:r>
        <w:r w:rsidRPr="003F5CEA">
          <w:rPr>
            <w:rFonts w:ascii="Consolas" w:hAnsi="Consolas" w:cs="Consolas"/>
            <w:iCs w:val="0"/>
            <w:color w:val="000000" w:themeColor="text1"/>
            <w:rPrChange w:id="3554" w:author="Bambi C" w:date="2022-08-24T19:30:00Z">
              <w:rPr>
                <w:rFonts w:cstheme="minorHAnsi"/>
                <w:iCs w:val="0"/>
                <w:color w:val="000000" w:themeColor="text1"/>
              </w:rPr>
            </w:rPrChange>
          </w:rPr>
          <w:t>write_data_to_file</w:t>
        </w:r>
        <w:r>
          <w:rPr>
            <w:rFonts w:cstheme="minorHAnsi"/>
            <w:iCs w:val="0"/>
            <w:color w:val="000000" w:themeColor="text1"/>
          </w:rPr>
          <w:t xml:space="preserve"> statement, the default file specified is opened in </w:t>
        </w:r>
        <w:r w:rsidRPr="003F5CEA">
          <w:rPr>
            <w:rFonts w:ascii="Consolas" w:hAnsi="Consolas" w:cs="Consolas"/>
            <w:iCs w:val="0"/>
            <w:color w:val="000000" w:themeColor="text1"/>
            <w:rPrChange w:id="3555" w:author="Bambi C" w:date="2022-08-24T19:30:00Z">
              <w:rPr>
                <w:rFonts w:cstheme="minorHAnsi"/>
                <w:iCs w:val="0"/>
                <w:color w:val="000000" w:themeColor="text1"/>
              </w:rPr>
            </w:rPrChange>
          </w:rPr>
          <w:t>wb</w:t>
        </w:r>
        <w:r>
          <w:rPr>
            <w:rFonts w:cstheme="minorHAnsi"/>
            <w:iCs w:val="0"/>
            <w:color w:val="000000" w:themeColor="text1"/>
          </w:rPr>
          <w:t xml:space="preserve"> mode </w:t>
        </w:r>
        <w:r w:rsidR="00EC711F">
          <w:rPr>
            <w:rFonts w:cstheme="minorHAnsi"/>
            <w:iCs w:val="0"/>
            <w:color w:val="000000" w:themeColor="text1"/>
          </w:rPr>
          <w:t xml:space="preserve">because the program is writing data </w:t>
        </w:r>
      </w:ins>
      <w:ins w:id="3556" w:author="Bambi C" w:date="2022-08-24T19:25:00Z">
        <w:r w:rsidR="005714AF">
          <w:rPr>
            <w:rFonts w:cstheme="minorHAnsi"/>
            <w:iCs w:val="0"/>
            <w:color w:val="000000" w:themeColor="text1"/>
          </w:rPr>
          <w:t xml:space="preserve">to a binary file. </w:t>
        </w:r>
      </w:ins>
      <w:ins w:id="3557" w:author="Bambi C" w:date="2022-08-24T19:26:00Z">
        <w:r w:rsidR="00985BFD">
          <w:rPr>
            <w:rFonts w:cstheme="minorHAnsi"/>
            <w:iCs w:val="0"/>
            <w:color w:val="000000" w:themeColor="text1"/>
          </w:rPr>
          <w:t xml:space="preserve">The </w:t>
        </w:r>
      </w:ins>
      <w:ins w:id="3558" w:author="Bambi C" w:date="2022-08-24T19:31:00Z">
        <w:r w:rsidR="003F5CEA" w:rsidRPr="005A5D59">
          <w:rPr>
            <w:rFonts w:ascii="Consolas" w:hAnsi="Consolas" w:cs="Consolas"/>
            <w:iCs w:val="0"/>
            <w:color w:val="000000" w:themeColor="text1"/>
            <w:rPrChange w:id="3559" w:author="Bambi C" w:date="2022-08-24T19:31:00Z">
              <w:rPr>
                <w:rFonts w:cstheme="minorHAnsi"/>
                <w:iCs w:val="0"/>
                <w:color w:val="000000" w:themeColor="text1"/>
              </w:rPr>
            </w:rPrChange>
          </w:rPr>
          <w:t>pickle.dump(list_of_rows, file_obj)</w:t>
        </w:r>
        <w:r w:rsidR="005A5D59">
          <w:rPr>
            <w:rFonts w:cstheme="minorHAnsi"/>
            <w:iCs w:val="0"/>
            <w:color w:val="000000" w:themeColor="text1"/>
          </w:rPr>
          <w:t xml:space="preserve"> </w:t>
        </w:r>
      </w:ins>
      <w:ins w:id="3560" w:author="Bambi C" w:date="2022-08-24T19:26:00Z">
        <w:r w:rsidR="00985BFD">
          <w:rPr>
            <w:rFonts w:cstheme="minorHAnsi"/>
            <w:iCs w:val="0"/>
            <w:color w:val="000000" w:themeColor="text1"/>
          </w:rPr>
          <w:t xml:space="preserve">pickle statement, takes the </w:t>
        </w:r>
        <w:r w:rsidR="00221EAD" w:rsidRPr="005A5D59">
          <w:rPr>
            <w:rFonts w:ascii="Consolas" w:hAnsi="Consolas" w:cs="Consolas"/>
            <w:iCs w:val="0"/>
            <w:color w:val="000000" w:themeColor="text1"/>
            <w:rPrChange w:id="3561" w:author="Bambi C" w:date="2022-08-24T19:31:00Z">
              <w:rPr>
                <w:rFonts w:cstheme="minorHAnsi"/>
                <w:iCs w:val="0"/>
                <w:color w:val="000000" w:themeColor="text1"/>
              </w:rPr>
            </w:rPrChange>
          </w:rPr>
          <w:t>vip_lst</w:t>
        </w:r>
        <w:r w:rsidR="00221EAD">
          <w:rPr>
            <w:rFonts w:cstheme="minorHAnsi"/>
            <w:iCs w:val="0"/>
            <w:color w:val="000000" w:themeColor="text1"/>
          </w:rPr>
          <w:t xml:space="preserve"> </w:t>
        </w:r>
        <w:r w:rsidR="00985BFD">
          <w:rPr>
            <w:rFonts w:cstheme="minorHAnsi"/>
            <w:iCs w:val="0"/>
            <w:color w:val="000000" w:themeColor="text1"/>
          </w:rPr>
          <w:t xml:space="preserve">list of dictionaries </w:t>
        </w:r>
      </w:ins>
      <w:del w:id="3562" w:author="Bambi C" w:date="2022-08-19T11:59:00Z">
        <w:r w:rsidR="00036115" w:rsidDel="00EF1018">
          <w:rPr>
            <w:rFonts w:cstheme="minorHAnsi"/>
            <w:iCs w:val="0"/>
            <w:color w:val="000000" w:themeColor="text1"/>
          </w:rPr>
          <w:delText xml:space="preserve">For the module to “search” for the task to be removed, it converts the user input to all lowercase </w:delText>
        </w:r>
        <w:r w:rsidR="006C307B" w:rsidDel="00EF1018">
          <w:rPr>
            <w:rFonts w:cstheme="minorHAnsi"/>
            <w:iCs w:val="0"/>
            <w:color w:val="000000" w:themeColor="text1"/>
          </w:rPr>
          <w:delText xml:space="preserve">letters and compares it against the </w:delText>
        </w:r>
        <w:r w:rsidR="00793F27" w:rsidDel="00EF1018">
          <w:rPr>
            <w:rFonts w:cstheme="minorHAnsi"/>
            <w:iCs w:val="0"/>
            <w:color w:val="000000" w:themeColor="text1"/>
          </w:rPr>
          <w:delText xml:space="preserve">converted </w:delText>
        </w:r>
        <w:r w:rsidR="006C307B" w:rsidDel="00EF1018">
          <w:rPr>
            <w:rFonts w:cstheme="minorHAnsi"/>
            <w:iCs w:val="0"/>
            <w:color w:val="000000" w:themeColor="text1"/>
          </w:rPr>
          <w:delText>lowercase</w:delText>
        </w:r>
        <w:r w:rsidR="007E623E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320EC4" w:rsidDel="00EF1018">
          <w:rPr>
            <w:rFonts w:cstheme="minorHAnsi"/>
            <w:iCs w:val="0"/>
            <w:color w:val="000000" w:themeColor="text1"/>
          </w:rPr>
          <w:delText>key value</w:delText>
        </w:r>
        <w:r w:rsidR="00793F27" w:rsidDel="00EF1018">
          <w:rPr>
            <w:rFonts w:cstheme="minorHAnsi"/>
            <w:iCs w:val="0"/>
            <w:color w:val="000000" w:themeColor="text1"/>
          </w:rPr>
          <w:delText>:</w:delText>
        </w:r>
        <w:r w:rsidR="00320EC4" w:rsidDel="00EF1018">
          <w:rPr>
            <w:rFonts w:cstheme="minorHAnsi"/>
            <w:iCs w:val="0"/>
            <w:color w:val="000000" w:themeColor="text1"/>
          </w:rPr>
          <w:delText xml:space="preserve"> </w:delText>
        </w:r>
        <w:r w:rsidR="00320EC4" w:rsidRPr="00FD2A64" w:rsidDel="00EF1018">
          <w:rPr>
            <w:rFonts w:ascii="Consolas" w:hAnsi="Consolas" w:cs="Consolas"/>
            <w:iCs w:val="0"/>
            <w:color w:val="000000" w:themeColor="text1"/>
          </w:rPr>
          <w:delText>for row_dic in list_of_rows: if row_dic["Task"].lower() == task.lower()</w:delText>
        </w:r>
        <w:r w:rsidR="00320EC4" w:rsidDel="00EF1018">
          <w:rPr>
            <w:rFonts w:cstheme="minorHAnsi"/>
            <w:iCs w:val="0"/>
            <w:color w:val="000000" w:themeColor="text1"/>
          </w:rPr>
          <w:delText xml:space="preserve">. </w:delText>
        </w:r>
      </w:del>
    </w:p>
    <w:p w14:paraId="572CC2BB" w14:textId="07D7932F" w:rsidR="00CE14DA" w:rsidDel="00EF1018" w:rsidRDefault="00404CEA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563" w:author="Bambi C" w:date="2022-08-19T11:59:00Z"/>
          <w:rFonts w:cstheme="minorHAnsi"/>
          <w:iCs w:val="0"/>
          <w:color w:val="000000" w:themeColor="text1"/>
        </w:rPr>
        <w:pPrChange w:id="3564" w:author="Bambi C" w:date="2022-08-24T11:53:00Z">
          <w:pPr>
            <w:keepNext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del w:id="3565" w:author="Bambi C" w:date="2022-08-19T11:59:00Z">
        <w:r w:rsidDel="00EF1018">
          <w:rPr>
            <w:rFonts w:cstheme="minorHAnsi"/>
            <w:iCs w:val="0"/>
            <w:color w:val="000000" w:themeColor="text1"/>
          </w:rPr>
          <w:delText xml:space="preserve">To improve development efficiency, placed the main body code in </w:delText>
        </w:r>
        <w:r w:rsidRPr="00E0241F" w:rsidDel="00EF1018">
          <w:rPr>
            <w:rFonts w:ascii="Consolas" w:hAnsi="Consolas" w:cs="Consolas"/>
            <w:iCs w:val="0"/>
            <w:color w:val="000000" w:themeColor="text1"/>
          </w:rPr>
          <w:delText>while True</w:delText>
        </w:r>
        <w:r w:rsidDel="00EF1018">
          <w:rPr>
            <w:rFonts w:cstheme="minorHAnsi"/>
            <w:iCs w:val="0"/>
            <w:color w:val="000000" w:themeColor="text1"/>
          </w:rPr>
          <w:delText xml:space="preserve"> loop so I don’t need to manually restart the module if I want to try adding more than one value at a time.</w:delText>
        </w:r>
      </w:del>
    </w:p>
    <w:p w14:paraId="2A9F58A5" w14:textId="00BE1FE2" w:rsidR="00CE14DA" w:rsidRPr="00EF1018" w:rsidRDefault="00CE14DA" w:rsidP="00D97C89">
      <w:pPr>
        <w:pPrChange w:id="3566" w:author="Bambi C" w:date="2022-08-24T11:53:00Z">
          <w:pPr>
            <w:keepNext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del w:id="3567" w:author="Bambi C" w:date="2022-08-19T11:59:00Z">
        <w:r w:rsidDel="00EF1018">
          <w:rPr>
            <w:rFonts w:cstheme="minorHAnsi"/>
            <w:iCs w:val="0"/>
            <w:color w:val="000000" w:themeColor="text1"/>
          </w:rPr>
          <w:delText xml:space="preserve">Note: If there are duplicate key values, then this function will remove the first </w:delText>
        </w:r>
        <w:r w:rsidR="008138B0" w:rsidDel="00EF1018">
          <w:rPr>
            <w:rFonts w:cstheme="minorHAnsi"/>
            <w:iCs w:val="0"/>
            <w:color w:val="000000" w:themeColor="text1"/>
          </w:rPr>
          <w:delText xml:space="preserve">“record” in the list </w:delText>
        </w:r>
        <w:r w:rsidR="008138B0" w:rsidRPr="00FD2A64" w:rsidDel="00EF1018">
          <w:rPr>
            <w:rFonts w:ascii="Consolas" w:hAnsi="Consolas" w:cs="Consolas"/>
            <w:iCs w:val="0"/>
            <w:color w:val="000000" w:themeColor="text1"/>
          </w:rPr>
          <w:delText>list_of_rows</w:delText>
        </w:r>
        <w:r w:rsidR="008138B0" w:rsidDel="00EF1018">
          <w:rPr>
            <w:rFonts w:ascii="Consolas" w:hAnsi="Consolas" w:cs="Consolas"/>
            <w:iCs w:val="0"/>
            <w:color w:val="000000" w:themeColor="text1"/>
          </w:rPr>
          <w:delText xml:space="preserve"> </w:delText>
        </w:r>
        <w:r w:rsidR="008138B0" w:rsidRPr="00451F5C" w:rsidDel="00EF1018">
          <w:delText>/</w:delText>
        </w:r>
        <w:r w:rsidR="008138B0" w:rsidDel="00EF1018">
          <w:rPr>
            <w:rFonts w:ascii="Consolas" w:hAnsi="Consolas" w:cs="Consolas"/>
            <w:iCs w:val="0"/>
            <w:color w:val="000000" w:themeColor="text1"/>
          </w:rPr>
          <w:delText xml:space="preserve"> </w:delText>
        </w:r>
        <w:r w:rsidR="00860D16" w:rsidRPr="00FD2A64" w:rsidDel="00EF1018">
          <w:rPr>
            <w:rFonts w:ascii="Consolas" w:hAnsi="Consolas" w:cs="Consolas"/>
            <w:iCs w:val="0"/>
            <w:color w:val="000000" w:themeColor="text1"/>
          </w:rPr>
          <w:delText>table_lst</w:delText>
        </w:r>
      </w:del>
      <w:ins w:id="3568" w:author="Bambi C" w:date="2022-08-24T19:27:00Z">
        <w:r w:rsidR="00221EAD">
          <w:t xml:space="preserve">values </w:t>
        </w:r>
        <w:r w:rsidR="00A46629">
          <w:t xml:space="preserve">passed via the </w:t>
        </w:r>
        <w:r w:rsidR="00A46629" w:rsidRPr="005A5D59">
          <w:rPr>
            <w:rFonts w:ascii="Consolas" w:hAnsi="Consolas" w:cs="Consolas"/>
            <w:rPrChange w:id="3569" w:author="Bambi C" w:date="2022-08-24T19:31:00Z">
              <w:rPr/>
            </w:rPrChange>
          </w:rPr>
          <w:t>list_of_rows</w:t>
        </w:r>
        <w:r w:rsidR="00A46629">
          <w:t xml:space="preserve"> list array</w:t>
        </w:r>
      </w:ins>
      <w:ins w:id="3570" w:author="Bambi C" w:date="2022-08-24T19:28:00Z">
        <w:r w:rsidR="00AA40B7">
          <w:t xml:space="preserve"> and dumps the object data into the </w:t>
        </w:r>
        <w:r w:rsidR="00AA40B7" w:rsidRPr="005A5D59">
          <w:rPr>
            <w:rFonts w:ascii="Consolas" w:hAnsi="Consolas" w:cs="Consolas"/>
            <w:rPrChange w:id="3571" w:author="Bambi C" w:date="2022-08-24T19:31:00Z">
              <w:rPr/>
            </w:rPrChange>
          </w:rPr>
          <w:t xml:space="preserve">file_obj </w:t>
        </w:r>
        <w:r w:rsidR="00BC214B">
          <w:t xml:space="preserve">which is passed via the </w:t>
        </w:r>
        <w:r w:rsidR="00BC214B" w:rsidRPr="005A5D59">
          <w:rPr>
            <w:rFonts w:ascii="Consolas" w:hAnsi="Consolas" w:cs="Consolas"/>
            <w:rPrChange w:id="3572" w:author="Bambi C" w:date="2022-08-24T19:31:00Z">
              <w:rPr/>
            </w:rPrChange>
          </w:rPr>
          <w:t>working_file_str</w:t>
        </w:r>
        <w:r w:rsidR="00BC214B">
          <w:t xml:space="preserve"> parameter. Lastly, the </w:t>
        </w:r>
        <w:r w:rsidR="00BC214B" w:rsidRPr="005A5D59">
          <w:rPr>
            <w:rFonts w:ascii="Consolas" w:hAnsi="Consolas" w:cs="Consolas"/>
            <w:rPrChange w:id="3573" w:author="Bambi C" w:date="2022-08-24T19:31:00Z">
              <w:rPr/>
            </w:rPrChange>
          </w:rPr>
          <w:t>check_save_flag</w:t>
        </w:r>
        <w:r w:rsidR="00BC214B">
          <w:t xml:space="preserve"> </w:t>
        </w:r>
      </w:ins>
      <w:ins w:id="3574" w:author="Bambi C" w:date="2022-08-24T19:29:00Z">
        <w:r w:rsidR="002A59C8">
          <w:t xml:space="preserve">is changed </w:t>
        </w:r>
        <w:r w:rsidR="003F5CEA">
          <w:t xml:space="preserve">to 1 since the data </w:t>
        </w:r>
      </w:ins>
      <w:ins w:id="3575" w:author="Bambi C" w:date="2022-08-24T19:30:00Z">
        <w:r w:rsidR="003F5CEA">
          <w:t>has been saved</w:t>
        </w:r>
      </w:ins>
      <w:ins w:id="3576" w:author="Bambi C" w:date="2022-08-24T19:31:00Z">
        <w:r w:rsidR="005A5D59">
          <w:t xml:space="preserve"> and the program </w:t>
        </w:r>
      </w:ins>
      <w:ins w:id="3577" w:author="Bambi C" w:date="2022-08-24T19:33:00Z">
        <w:r w:rsidR="007A7E12">
          <w:t>notifies</w:t>
        </w:r>
      </w:ins>
      <w:ins w:id="3578" w:author="Bambi C" w:date="2022-08-24T19:32:00Z">
        <w:r w:rsidR="000E58BD">
          <w:t xml:space="preserve"> the user: “</w:t>
        </w:r>
        <w:r w:rsidR="000E58BD" w:rsidRPr="00E3567B">
          <w:rPr>
            <w:rFonts w:ascii="Consolas" w:hAnsi="Consolas" w:cs="Consolas"/>
            <w:rPrChange w:id="3579" w:author="Bambi C" w:date="2022-08-24T19:33:00Z">
              <w:rPr/>
            </w:rPrChange>
          </w:rPr>
          <w:t>Data saved</w:t>
        </w:r>
        <w:r w:rsidR="00E3567B" w:rsidRPr="00E3567B">
          <w:rPr>
            <w:rFonts w:ascii="Consolas" w:hAnsi="Consolas" w:cs="Consolas"/>
            <w:rPrChange w:id="3580" w:author="Bambi C" w:date="2022-08-24T19:33:00Z">
              <w:rPr/>
            </w:rPrChange>
          </w:rPr>
          <w:t>.</w:t>
        </w:r>
        <w:r w:rsidR="000E58BD">
          <w:t>”</w:t>
        </w:r>
      </w:ins>
      <w:del w:id="3581" w:author="Bambi C" w:date="2022-08-19T11:59:00Z">
        <w:r w:rsidR="008138B0" w:rsidRPr="00451F5C" w:rsidDel="00EF1018">
          <w:delText>.</w:delText>
        </w:r>
      </w:del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3582" w:author="Bambi C" w:date="2022-08-24T13:59:00Z">
          <w:tblPr>
            <w:tblStyle w:val="TableGrid"/>
            <w:tblW w:w="17280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3583">
          <w:tblGrid>
            <w:gridCol w:w="8640"/>
          </w:tblGrid>
        </w:tblGridChange>
      </w:tblGrid>
      <w:tr w:rsidR="00472EA4" w:rsidRPr="00BB3E5B" w14:paraId="5880E630" w14:textId="77777777" w:rsidTr="002A59C8">
        <w:tc>
          <w:tcPr>
            <w:tcW w:w="8640" w:type="dxa"/>
            <w:tcPrChange w:id="3584" w:author="Bambi C" w:date="2022-08-24T13:59:00Z">
              <w:tcPr>
                <w:tcW w:w="8640" w:type="dxa"/>
              </w:tcPr>
            </w:tcPrChange>
          </w:tcPr>
          <w:p w14:paraId="1CAA5E6C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85" w:author="Bambi C" w:date="2022-08-24T13:56:00Z"/>
                <w:rFonts w:ascii="Consolas" w:hAnsi="Consolas" w:cs="Consolas"/>
                <w:iCs w:val="0"/>
                <w:color w:val="000000" w:themeColor="text1"/>
              </w:rPr>
            </w:pPr>
          </w:p>
          <w:p w14:paraId="502B6580" w14:textId="77777777" w:rsidR="00472EA4" w:rsidRDefault="00472EA4" w:rsidP="0068416A">
            <w:pPr>
              <w:pStyle w:val="HTMLPreformatted"/>
              <w:shd w:val="clear" w:color="auto" w:fill="131314"/>
              <w:rPr>
                <w:ins w:id="3586" w:author="Bambi C" w:date="2022-08-24T13:56:00Z"/>
                <w:color w:val="EBEBEB"/>
              </w:rPr>
            </w:pPr>
            <w:ins w:id="3587" w:author="Bambi C" w:date="2022-08-24T13:56:00Z"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pickle</w:t>
              </w:r>
            </w:ins>
          </w:p>
          <w:p w14:paraId="1F1F5722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88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16CDCCB6" w14:textId="783176E0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89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590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70332BEB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91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592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7628D359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93" w:author="Bambi C" w:date="2022-08-24T13:56:00Z"/>
                <w:rFonts w:ascii="Consolas" w:hAnsi="Consolas" w:cs="Consolas"/>
                <w:iCs w:val="0"/>
                <w:color w:val="000000" w:themeColor="text1"/>
              </w:rPr>
            </w:pPr>
          </w:p>
          <w:p w14:paraId="2E4F58F6" w14:textId="63600391" w:rsidR="00BC214B" w:rsidRPr="002A59C8" w:rsidRDefault="00472EA4" w:rsidP="00D00851">
            <w:pPr>
              <w:pStyle w:val="HTMLPreformatted"/>
              <w:shd w:val="clear" w:color="auto" w:fill="131314"/>
              <w:rPr>
                <w:ins w:id="3594" w:author="Bambi C" w:date="2022-08-24T13:56:00Z"/>
                <w:color w:val="54B33E"/>
                <w:rPrChange w:id="3595" w:author="Bambi C" w:date="2022-08-24T19:29:00Z">
                  <w:rPr>
                    <w:ins w:id="3596" w:author="Bambi C" w:date="2022-08-24T13:56:00Z"/>
                    <w:color w:val="EBEBEB"/>
                  </w:rPr>
                </w:rPrChange>
              </w:rPr>
            </w:pPr>
            <w:ins w:id="3597" w:author="Bambi C" w:date="2022-08-24T13:56:00Z">
              <w:r>
                <w:rPr>
                  <w:color w:val="EBEBEB"/>
                </w:rPr>
                <w:t xml:space="preserve">default_file_str = </w:t>
              </w:r>
              <w:r>
                <w:rPr>
                  <w:color w:val="54B33E"/>
                </w:rPr>
                <w:t>'AppData.dat'</w:t>
              </w:r>
            </w:ins>
          </w:p>
          <w:p w14:paraId="1740FCA3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598" w:author="Bambi C" w:date="2022-08-24T19:29:00Z"/>
                <w:rFonts w:ascii="Consolas" w:hAnsi="Consolas" w:cs="Consolas"/>
                <w:iCs w:val="0"/>
                <w:color w:val="000000" w:themeColor="text1"/>
              </w:rPr>
            </w:pPr>
          </w:p>
          <w:p w14:paraId="23E9CEB4" w14:textId="77777777" w:rsidR="002A59C8" w:rsidRDefault="002A59C8" w:rsidP="002A59C8">
            <w:pPr>
              <w:pStyle w:val="HTMLPreformatted"/>
              <w:shd w:val="clear" w:color="auto" w:fill="131314"/>
              <w:rPr>
                <w:ins w:id="3599" w:author="Bambi C" w:date="2022-08-24T19:29:00Z"/>
                <w:color w:val="EBEBEB"/>
              </w:rPr>
            </w:pPr>
            <w:ins w:id="3600" w:author="Bambi C" w:date="2022-08-24T19:29:00Z">
              <w:r>
                <w:rPr>
                  <w:color w:val="EBEBEB"/>
                </w:rPr>
                <w:t>check_save_flag = 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 xml:space="preserve">]  </w:t>
              </w:r>
              <w:r>
                <w:rPr>
                  <w:color w:val="7EC3E6"/>
                </w:rPr>
                <w:t># If = 1, then data saved/no changes, if = 0, changes \</w:t>
              </w:r>
              <w:r>
                <w:rPr>
                  <w:color w:val="7EC3E6"/>
                </w:rPr>
                <w:br/>
                <w:t># not saved</w:t>
              </w:r>
            </w:ins>
          </w:p>
          <w:p w14:paraId="11969062" w14:textId="77777777" w:rsidR="002A59C8" w:rsidRDefault="002A59C8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01" w:author="Bambi C" w:date="2022-08-24T19:29:00Z"/>
                <w:rFonts w:ascii="Consolas" w:hAnsi="Consolas" w:cs="Consolas"/>
                <w:iCs w:val="0"/>
                <w:color w:val="000000" w:themeColor="text1"/>
              </w:rPr>
            </w:pPr>
          </w:p>
          <w:p w14:paraId="0F8CB44C" w14:textId="77777777" w:rsidR="002A59C8" w:rsidRDefault="002A59C8" w:rsidP="002A59C8">
            <w:pPr>
              <w:pStyle w:val="HTMLPreformatted"/>
              <w:shd w:val="clear" w:color="auto" w:fill="131314"/>
              <w:rPr>
                <w:ins w:id="3602" w:author="Bambi C" w:date="2022-08-24T19:29:00Z"/>
                <w:color w:val="EBEBEB"/>
              </w:rPr>
            </w:pPr>
            <w:ins w:id="3603" w:author="Bambi C" w:date="2022-08-24T19:29:00Z">
              <w:r>
                <w:rPr>
                  <w:color w:val="EBEBEB"/>
                </w:rPr>
                <w:t>vip_lst = []</w:t>
              </w:r>
            </w:ins>
          </w:p>
          <w:p w14:paraId="44732BBB" w14:textId="77777777" w:rsidR="002A59C8" w:rsidRPr="006A6F19" w:rsidRDefault="002A59C8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04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3328C412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05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606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3B22DEBC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07" w:author="Bambi C" w:date="2022-08-24T13:56:00Z"/>
                <w:rFonts w:ascii="Consolas" w:hAnsi="Consolas" w:cs="Consolas"/>
                <w:iCs w:val="0"/>
                <w:color w:val="000000" w:themeColor="text1"/>
              </w:rPr>
            </w:pPr>
          </w:p>
          <w:p w14:paraId="629F2265" w14:textId="77777777" w:rsidR="00472EA4" w:rsidRDefault="00472EA4" w:rsidP="0068416A">
            <w:pPr>
              <w:pStyle w:val="HTMLPreformatted"/>
              <w:shd w:val="clear" w:color="auto" w:fill="131314"/>
              <w:rPr>
                <w:ins w:id="3608" w:author="Bambi C" w:date="2022-08-24T13:56:00Z"/>
                <w:color w:val="EBEBEB"/>
              </w:rPr>
            </w:pPr>
            <w:ins w:id="3609" w:author="Bambi C" w:date="2022-08-24T13:56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write_data_to_file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file_obj =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'wb'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pickle.dump(</w:t>
              </w:r>
              <w:r>
                <w:rPr>
                  <w:color w:val="FFFFFF"/>
                </w:rPr>
                <w:t>list_of_rows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EBEBEB"/>
                </w:rPr>
                <w:t>file_obj)</w:t>
              </w:r>
              <w:r>
                <w:rPr>
                  <w:color w:val="EBEBEB"/>
                </w:rPr>
                <w:br/>
                <w:t xml:space="preserve">    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33CCFF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'Data saved.'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file_obj.close()</w:t>
              </w:r>
            </w:ins>
          </w:p>
          <w:p w14:paraId="78186384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10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5CAAFD54" w14:textId="3C5601EF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11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612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26C55BAE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13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7C5AE5B8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14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615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462BB6EF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16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1615C8AB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17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618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5CBFF36E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19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4AEA9C5A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20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621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257CF6EC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22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4619877D" w14:textId="77777777" w:rsidR="00472EA4" w:rsidRDefault="00472EA4" w:rsidP="00F34608">
            <w:pPr>
              <w:pStyle w:val="HTMLPreformatted"/>
              <w:shd w:val="clear" w:color="auto" w:fill="131314"/>
              <w:rPr>
                <w:ins w:id="3623" w:author="Bambi C" w:date="2022-08-24T13:43:00Z"/>
                <w:color w:val="EBEBEB"/>
              </w:rPr>
            </w:pPr>
            <w:ins w:id="3624" w:author="Bambi C" w:date="2022-08-24T13:43:00Z"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</w:ins>
          </w:p>
          <w:p w14:paraId="5C6F9263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25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3F4FC0D9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26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  <w:ins w:id="3627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71A61959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28" w:author="Bambi C" w:date="2022-08-24T13:43:00Z"/>
                <w:rFonts w:ascii="Consolas" w:hAnsi="Consolas" w:cs="Consolas"/>
                <w:iCs w:val="0"/>
                <w:color w:val="000000" w:themeColor="text1"/>
              </w:rPr>
            </w:pPr>
          </w:p>
          <w:p w14:paraId="04E36B04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29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630" w:author="Bambi C" w:date="2022-08-24T13:43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169AC6DD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31" w:author="Bambi C" w:date="2022-08-24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2E4A0BE7" w14:textId="77777777" w:rsidR="00472EA4" w:rsidRDefault="00472EA4" w:rsidP="003F4C16">
            <w:pPr>
              <w:pStyle w:val="HTMLPreformatted"/>
              <w:shd w:val="clear" w:color="auto" w:fill="131314"/>
              <w:rPr>
                <w:ins w:id="3632" w:author="Bambi C" w:date="2022-08-24T13:45:00Z"/>
                <w:color w:val="EBEBEB"/>
              </w:rPr>
            </w:pPr>
            <w:ins w:id="3633" w:author="Bambi C" w:date="2022-08-24T13:45:00Z"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choice_str == </w:t>
              </w:r>
              <w:r>
                <w:rPr>
                  <w:color w:val="54B33E"/>
                </w:rPr>
                <w:t>'2'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Save Data to File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write_data_to_file(</w:t>
              </w:r>
              <w:r>
                <w:rPr>
                  <w:color w:val="AA4926"/>
                </w:rPr>
                <w:t>working_file_str</w:t>
              </w:r>
              <w:r>
                <w:rPr>
                  <w:color w:val="EBEBEB"/>
                </w:rPr>
                <w:t>=default_file_str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ALERT: No changes detected.'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continue  </w:t>
              </w:r>
              <w:r>
                <w:rPr>
                  <w:color w:val="7EC3E6"/>
                </w:rPr>
                <w:t># to show the menu</w:t>
              </w:r>
            </w:ins>
          </w:p>
          <w:p w14:paraId="197EA9DF" w14:textId="4ACBCBC0" w:rsidR="00472EA4" w:rsidRPr="00FD2A64" w:rsidDel="00EF1018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</w:tc>
      </w:tr>
    </w:tbl>
    <w:p w14:paraId="245BF14B" w14:textId="2B5F6C40" w:rsidR="008E6F01" w:rsidRDefault="0091215B" w:rsidP="00D97C89">
      <w:pPr>
        <w:pStyle w:val="Caption"/>
      </w:pPr>
      <w:bookmarkStart w:id="3634" w:name="_Ref110361044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3635" w:author="Bambi C" w:date="2022-08-24T13:39:00Z">
        <w:r w:rsidR="00D55967">
          <w:rPr>
            <w:noProof/>
          </w:rPr>
          <w:t>13</w:t>
        </w:r>
      </w:ins>
      <w:del w:id="3636" w:author="Bambi C" w:date="2022-08-24T13:39:00Z">
        <w:r w:rsidR="003B010A" w:rsidDel="00D55967">
          <w:rPr>
            <w:noProof/>
          </w:rPr>
          <w:delText>15</w:delText>
        </w:r>
      </w:del>
      <w:r w:rsidR="00DE6474">
        <w:rPr>
          <w:noProof/>
        </w:rPr>
        <w:fldChar w:fldCharType="end"/>
      </w:r>
      <w:bookmarkEnd w:id="3634"/>
      <w:r>
        <w:t xml:space="preserve">. Source code </w:t>
      </w:r>
      <w:ins w:id="3637" w:author="Bambi C" w:date="2022-08-24T13:37:00Z">
        <w:r w:rsidR="00B010B5">
          <w:t>for program to write data to file</w:t>
        </w:r>
      </w:ins>
      <w:del w:id="3638" w:author="Bambi C" w:date="2022-08-24T13:37:00Z">
        <w:r w:rsidDel="00B010B5">
          <w:delText>to write list table data to text file and quit the program</w:delText>
        </w:r>
      </w:del>
    </w:p>
    <w:p w14:paraId="151E2176" w14:textId="652B02B6" w:rsidR="002E4688" w:rsidRDefault="002E4688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</w:t>
      </w:r>
      <w:r w:rsidRPr="000527C0">
        <w:t xml:space="preserve"> </w:t>
      </w:r>
      <w:r w:rsidRPr="000527C0">
        <w:t>of Contents</w:t>
      </w:r>
      <w:r w:rsidRPr="000527C0">
        <w:fldChar w:fldCharType="end"/>
      </w:r>
      <w:r w:rsidRPr="000527C0">
        <w:t>]</w:t>
      </w:r>
    </w:p>
    <w:p w14:paraId="2EACFA1D" w14:textId="4654F603" w:rsidR="000F160E" w:rsidRPr="00E67DD3" w:rsidRDefault="00C20150" w:rsidP="00DD4F4F">
      <w:pPr>
        <w:pStyle w:val="Heading4"/>
      </w:pPr>
      <w:bookmarkStart w:id="3639" w:name="_Toc112269826"/>
      <w:ins w:id="3640" w:author="Bambi C" w:date="2022-08-24T13:35:00Z">
        <w:r>
          <w:t>Quit program</w:t>
        </w:r>
      </w:ins>
      <w:bookmarkEnd w:id="3639"/>
      <w:del w:id="3641" w:author="Bambi C" w:date="2022-08-19T12:08:00Z">
        <w:r w:rsidR="00EB6819" w:rsidRPr="00EB6819" w:rsidDel="00813073">
          <w:delText>Menu option 3 – Save data to file</w:delText>
        </w:r>
      </w:del>
    </w:p>
    <w:p w14:paraId="09E92AE3" w14:textId="1BF97A41" w:rsidR="00037B5C" w:rsidDel="00D00851" w:rsidRDefault="00C20150" w:rsidP="00D97C89">
      <w:pPr>
        <w:rPr>
          <w:del w:id="3642" w:author="Bambi C" w:date="2022-08-19T11:59:00Z"/>
          <w:i/>
          <w:iCs w:val="0"/>
        </w:rPr>
      </w:pPr>
      <w:ins w:id="3643" w:author="Bambi C" w:date="2022-08-24T13:35:00Z">
        <w:r w:rsidRPr="000105A7">
          <w:rPr>
            <w:i/>
            <w:iCs w:val="0"/>
          </w:rPr>
          <w:t xml:space="preserve">Requirement </w:t>
        </w:r>
        <w:r>
          <w:rPr>
            <w:i/>
            <w:iCs w:val="0"/>
          </w:rPr>
          <w:t>6</w:t>
        </w:r>
        <w:r w:rsidRPr="000105A7">
          <w:rPr>
            <w:i/>
            <w:iCs w:val="0"/>
          </w:rPr>
          <w:t xml:space="preserve">: </w:t>
        </w:r>
      </w:ins>
      <w:ins w:id="3644" w:author="Bambi C" w:date="2022-08-24T13:38:00Z">
        <w:r w:rsidR="00D55967">
          <w:rPr>
            <w:i/>
            <w:iCs w:val="0"/>
          </w:rPr>
          <w:t xml:space="preserve">Allow user to quit </w:t>
        </w:r>
      </w:ins>
      <w:ins w:id="3645" w:author="Bambi C" w:date="2022-08-24T13:46:00Z">
        <w:r w:rsidR="000671F6">
          <w:rPr>
            <w:i/>
            <w:iCs w:val="0"/>
          </w:rPr>
          <w:t xml:space="preserve">the </w:t>
        </w:r>
      </w:ins>
      <w:ins w:id="3646" w:author="Bambi C" w:date="2022-08-24T13:38:00Z">
        <w:r w:rsidR="00D55967">
          <w:rPr>
            <w:i/>
            <w:iCs w:val="0"/>
          </w:rPr>
          <w:t>program.</w:t>
        </w:r>
      </w:ins>
      <w:del w:id="3647" w:author="Bambi C" w:date="2022-08-24T13:35:00Z">
        <w:r w:rsidR="00037B5C" w:rsidRPr="000105A7" w:rsidDel="00C20150">
          <w:rPr>
            <w:i/>
            <w:iCs w:val="0"/>
          </w:rPr>
          <w:delText xml:space="preserve">Requirement </w:delText>
        </w:r>
      </w:del>
      <w:del w:id="3648" w:author="Bambi C" w:date="2022-08-19T12:52:00Z">
        <w:r w:rsidR="00221227" w:rsidRPr="000105A7" w:rsidDel="00A017BC">
          <w:rPr>
            <w:i/>
            <w:iCs w:val="0"/>
          </w:rPr>
          <w:delText>6</w:delText>
        </w:r>
      </w:del>
      <w:del w:id="3649" w:author="Bambi C" w:date="2022-08-24T13:35:00Z">
        <w:r w:rsidR="00037B5C" w:rsidRPr="000105A7" w:rsidDel="00C20150">
          <w:rPr>
            <w:i/>
            <w:iCs w:val="0"/>
          </w:rPr>
          <w:delText xml:space="preserve">: </w:delText>
        </w:r>
      </w:del>
      <w:del w:id="3650" w:author="Bambi C" w:date="2022-08-19T11:59:00Z">
        <w:r w:rsidR="00221227" w:rsidRPr="0080177A" w:rsidDel="00EF1018">
          <w:rPr>
            <w:rPrChange w:id="3651" w:author="Bambi C" w:date="2022-08-19T12:00:00Z">
              <w:rPr>
                <w:i/>
                <w:iCs w:val="0"/>
              </w:rPr>
            </w:rPrChange>
          </w:rPr>
          <w:delText>Process user’s menu choice (Step 4) – Save data to file (Menu option 3)</w:delText>
        </w:r>
      </w:del>
    </w:p>
    <w:p w14:paraId="0E94445B" w14:textId="4E4CE58A" w:rsidR="00D00851" w:rsidRPr="0080177A" w:rsidRDefault="00D00851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3652" w:author="Bambi C" w:date="2022-08-24T13:57:00Z"/>
        </w:rPr>
        <w:pPrChange w:id="3653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</w:p>
    <w:p w14:paraId="2EF1C708" w14:textId="71DFE0D5" w:rsidR="00477A6E" w:rsidRPr="00A16B9A" w:rsidDel="0080177A" w:rsidRDefault="00D00851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654" w:author="Bambi C" w:date="2022-08-19T11:59:00Z"/>
          <w:i/>
          <w:iCs w:val="0"/>
          <w:rPrChange w:id="3655" w:author="Bambi C" w:date="2022-08-24T13:58:00Z">
            <w:rPr>
              <w:del w:id="3656" w:author="Bambi C" w:date="2022-08-19T11:59:00Z"/>
            </w:rPr>
          </w:rPrChange>
        </w:rPr>
        <w:pPrChange w:id="3657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3658" w:author="Bambi C" w:date="2022-08-24T13:57:00Z">
        <w:r w:rsidRPr="00A16B9A">
          <w:rPr>
            <w:i/>
            <w:iCs w:val="0"/>
            <w:rPrChange w:id="3659" w:author="Bambi C" w:date="2022-08-24T13:58:00Z">
              <w:rPr/>
            </w:rPrChange>
          </w:rPr>
          <w:t xml:space="preserve">Requirement 7: Allow program to prompt user </w:t>
        </w:r>
      </w:ins>
      <w:ins w:id="3660" w:author="Bambi C" w:date="2022-08-24T13:58:00Z">
        <w:r w:rsidRPr="00A16B9A">
          <w:rPr>
            <w:i/>
            <w:iCs w:val="0"/>
            <w:rPrChange w:id="3661" w:author="Bambi C" w:date="2022-08-24T13:58:00Z">
              <w:rPr/>
            </w:rPrChange>
          </w:rPr>
          <w:t xml:space="preserve">to save if unsaved changes are </w:t>
        </w:r>
        <w:r w:rsidR="00A16B9A" w:rsidRPr="00A16B9A">
          <w:rPr>
            <w:i/>
            <w:iCs w:val="0"/>
            <w:rPrChange w:id="3662" w:author="Bambi C" w:date="2022-08-24T13:58:00Z">
              <w:rPr/>
            </w:rPrChange>
          </w:rPr>
          <w:t>detected.</w:t>
        </w:r>
      </w:ins>
      <w:del w:id="3663" w:author="Bambi C" w:date="2022-08-19T11:59:00Z">
        <w:r w:rsidR="00477A6E" w:rsidRPr="00A16B9A" w:rsidDel="00EF1018">
          <w:rPr>
            <w:i/>
            <w:iCs w:val="0"/>
          </w:rPr>
          <w:delText xml:space="preserve">Module: </w:delText>
        </w:r>
        <w:r w:rsidR="00164C2B" w:rsidRPr="00A16B9A" w:rsidDel="00EF1018">
          <w:rPr>
            <w:i/>
            <w:iCs w:val="0"/>
          </w:rPr>
          <w:delText>write.py</w:delText>
        </w:r>
      </w:del>
    </w:p>
    <w:p w14:paraId="5698A40D" w14:textId="77777777" w:rsidR="0080177A" w:rsidRPr="0080177A" w:rsidRDefault="0080177A" w:rsidP="00D97C89">
      <w:pPr>
        <w:rPr>
          <w:ins w:id="3664" w:author="Bambi C" w:date="2022-08-19T12:00:00Z"/>
          <w:rPrChange w:id="3665" w:author="Bambi C" w:date="2022-08-19T12:00:00Z">
            <w:rPr>
              <w:ins w:id="3666" w:author="Bambi C" w:date="2022-08-19T12:00:00Z"/>
              <w:i/>
              <w:iCs w:val="0"/>
            </w:rPr>
          </w:rPrChange>
        </w:rPr>
      </w:pPr>
    </w:p>
    <w:p w14:paraId="0384395D" w14:textId="283D1025" w:rsidR="001E4426" w:rsidRPr="0003510E" w:rsidRDefault="00FA6653" w:rsidP="0003510E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rPrChange w:id="3667" w:author="Bambi C" w:date="2022-08-24T19:38:00Z">
            <w:rPr>
              <w:rFonts w:cstheme="minorHAnsi"/>
              <w:color w:val="000000" w:themeColor="text1"/>
            </w:rPr>
          </w:rPrChange>
        </w:rPr>
      </w:pPr>
      <w:ins w:id="3668" w:author="Bambi C" w:date="2022-08-24T19:36:00Z">
        <w:r>
          <w:lastRenderedPageBreak/>
          <w:t xml:space="preserve">When the user chooses to quit the program, the program will refer to the </w:t>
        </w:r>
        <w:r w:rsidRPr="00474D78">
          <w:rPr>
            <w:rFonts w:ascii="Consolas" w:hAnsi="Consolas" w:cs="Consolas"/>
            <w:rPrChange w:id="3669" w:author="Bambi C" w:date="2022-08-24T19:40:00Z">
              <w:rPr/>
            </w:rPrChange>
          </w:rPr>
          <w:t>check_save_flag</w:t>
        </w:r>
        <w:r>
          <w:t xml:space="preserve"> </w:t>
        </w:r>
        <w:r w:rsidR="00536319">
          <w:t xml:space="preserve">array value at the </w:t>
        </w:r>
      </w:ins>
      <w:ins w:id="3670" w:author="Bambi C" w:date="2022-08-24T19:44:00Z">
        <w:r w:rsidR="00374238">
          <w:t>zero-index</w:t>
        </w:r>
      </w:ins>
      <w:ins w:id="3671" w:author="Bambi C" w:date="2022-08-24T19:36:00Z">
        <w:r w:rsidR="00536319">
          <w:t xml:space="preserve"> location</w:t>
        </w:r>
      </w:ins>
      <w:ins w:id="3672" w:author="Bambi C" w:date="2022-08-24T19:43:00Z">
        <w:r w:rsidR="00374238">
          <w:t xml:space="preserve"> (</w:t>
        </w:r>
        <w:r w:rsidR="00374238">
          <w:fldChar w:fldCharType="begin"/>
        </w:r>
        <w:r w:rsidR="00374238">
          <w:instrText xml:space="preserve"> REF _Ref110947696 \h </w:instrText>
        </w:r>
      </w:ins>
      <w:r w:rsidR="00374238">
        <w:fldChar w:fldCharType="separate"/>
      </w:r>
      <w:ins w:id="3673" w:author="Bambi C" w:date="2022-08-24T19:43:00Z">
        <w:r w:rsidR="00374238">
          <w:t xml:space="preserve">Figure </w:t>
        </w:r>
        <w:r w:rsidR="00374238">
          <w:rPr>
            <w:noProof/>
          </w:rPr>
          <w:t>14</w:t>
        </w:r>
        <w:r w:rsidR="00374238">
          <w:fldChar w:fldCharType="end"/>
        </w:r>
        <w:r w:rsidR="00374238">
          <w:t>)</w:t>
        </w:r>
      </w:ins>
      <w:ins w:id="3674" w:author="Bambi C" w:date="2022-08-24T19:36:00Z">
        <w:r w:rsidR="00536319">
          <w:t>.</w:t>
        </w:r>
      </w:ins>
      <w:ins w:id="3675" w:author="Bambi C" w:date="2022-08-24T19:43:00Z">
        <w:r w:rsidR="00374238">
          <w:t xml:space="preserve"> </w:t>
        </w:r>
      </w:ins>
      <w:ins w:id="3676" w:author="Bambi C" w:date="2022-08-24T19:36:00Z">
        <w:r w:rsidR="00536319">
          <w:t xml:space="preserve">If the value is </w:t>
        </w:r>
      </w:ins>
      <w:ins w:id="3677" w:author="Bambi C" w:date="2022-08-24T19:37:00Z">
        <w:r w:rsidR="00536319">
          <w:t xml:space="preserve">0, then </w:t>
        </w:r>
        <w:r w:rsidR="004E5728">
          <w:t xml:space="preserve">the “Add” function had been executed by the user and the </w:t>
        </w:r>
        <w:r w:rsidR="0003510E">
          <w:t xml:space="preserve">new data has not been saved. The program prompts the </w:t>
        </w:r>
      </w:ins>
      <w:ins w:id="3678" w:author="Bambi C" w:date="2022-08-24T19:38:00Z">
        <w:r w:rsidR="0003510E">
          <w:t>user with custom message: “</w:t>
        </w:r>
        <w:r w:rsidR="0003510E" w:rsidRPr="000E26D1">
          <w:rPr>
            <w:rFonts w:ascii="Consolas" w:hAnsi="Consolas" w:cs="Consolas"/>
            <w:rPrChange w:id="3679" w:author="Bambi C" w:date="2022-08-24T19:41:00Z">
              <w:rPr/>
            </w:rPrChange>
          </w:rPr>
          <w:t>WARNING: You have unsaved changes.</w:t>
        </w:r>
        <w:r w:rsidR="0003510E" w:rsidRPr="000E26D1">
          <w:rPr>
            <w:rFonts w:ascii="Consolas" w:hAnsi="Consolas" w:cs="Consolas"/>
            <w:rPrChange w:id="3680" w:author="Bambi C" w:date="2022-08-24T19:41:00Z">
              <w:rPr/>
            </w:rPrChange>
          </w:rPr>
          <w:t xml:space="preserve"> </w:t>
        </w:r>
        <w:r w:rsidR="0003510E" w:rsidRPr="000E26D1">
          <w:rPr>
            <w:rFonts w:ascii="Consolas" w:hAnsi="Consolas" w:cs="Consolas"/>
            <w:rPrChange w:id="3681" w:author="Bambi C" w:date="2022-08-24T19:41:00Z">
              <w:rPr/>
            </w:rPrChange>
          </w:rPr>
          <w:t>If you quit, your changes will not be saved.</w:t>
        </w:r>
        <w:r w:rsidR="0003510E">
          <w:t xml:space="preserve">” I got a bit lazy at this point of the program and crammed all of the logic </w:t>
        </w:r>
        <w:r w:rsidR="0011397C">
          <w:t xml:space="preserve">into this block with the exception of the </w:t>
        </w:r>
      </w:ins>
      <w:ins w:id="3682" w:author="Bambi C" w:date="2022-08-24T19:39:00Z">
        <w:r w:rsidR="0011397C" w:rsidRPr="000E26D1">
          <w:rPr>
            <w:rFonts w:ascii="Consolas" w:hAnsi="Consolas" w:cs="Consolas"/>
            <w:rPrChange w:id="3683" w:author="Bambi C" w:date="2022-08-24T19:41:00Z">
              <w:rPr/>
            </w:rPrChange>
          </w:rPr>
          <w:t>output_exit_program</w:t>
        </w:r>
        <w:r w:rsidR="0011397C">
          <w:t xml:space="preserve"> function for displaying the exit greeting and user-input interrupt </w:t>
        </w:r>
      </w:ins>
      <w:del w:id="3684" w:author="Bambi C" w:date="2022-08-19T11:59:00Z">
        <w:r w:rsidR="004C50AF" w:rsidRPr="0080177A" w:rsidDel="00EF1018">
          <w:delText>For this module to</w:delText>
        </w:r>
        <w:r w:rsidR="00F25F12" w:rsidRPr="0080177A" w:rsidDel="00EF1018">
          <w:delText xml:space="preserve"> function without opening a data, I hardcoded simulated values </w:delText>
        </w:r>
        <w:r w:rsidR="00E933CC" w:rsidRPr="0080177A" w:rsidDel="00EF1018">
          <w:delText xml:space="preserve">(task and priority) </w:delText>
        </w:r>
        <w:r w:rsidR="00C22B01" w:rsidRPr="0080177A" w:rsidDel="00EF1018">
          <w:delText xml:space="preserve">for the list </w:delText>
        </w:r>
        <w:r w:rsidR="00C22B01" w:rsidRPr="0080177A" w:rsidDel="00EF1018">
          <w:rPr>
            <w:rFonts w:ascii="Consolas" w:hAnsi="Consolas" w:cs="Consolas"/>
            <w:color w:val="000000" w:themeColor="text1"/>
          </w:rPr>
          <w:delText>table_lst</w:delText>
        </w:r>
        <w:r w:rsidR="00C22B01" w:rsidRPr="0080177A" w:rsidDel="00EF1018">
          <w:delText xml:space="preserve"> </w:delText>
        </w:r>
        <w:r w:rsidR="00660B8F" w:rsidRPr="0080177A" w:rsidDel="00EF1018">
          <w:rPr>
            <w:rFonts w:cstheme="minorHAnsi"/>
            <w:color w:val="000000" w:themeColor="text1"/>
          </w:rPr>
          <w:delText>(</w:delText>
        </w:r>
        <w:r w:rsidR="00A15748" w:rsidRPr="0080177A" w:rsidDel="00EF1018">
          <w:rPr>
            <w:rFonts w:cstheme="minorHAnsi"/>
            <w:color w:val="000000" w:themeColor="text1"/>
          </w:rPr>
          <w:fldChar w:fldCharType="begin"/>
        </w:r>
        <w:r w:rsidR="00A15748" w:rsidRPr="0080177A" w:rsidDel="00EF1018">
          <w:rPr>
            <w:rFonts w:cstheme="minorHAnsi"/>
            <w:color w:val="000000" w:themeColor="text1"/>
          </w:rPr>
          <w:delInstrText xml:space="preserve"> REF _Ref110947696 \h </w:delInstrText>
        </w:r>
        <w:r w:rsidR="005B74F5" w:rsidRPr="0080177A" w:rsidDel="00EF1018">
          <w:rPr>
            <w:rFonts w:cstheme="minorHAnsi"/>
            <w:color w:val="000000" w:themeColor="text1"/>
          </w:rPr>
          <w:delInstrText xml:space="preserve"> \* MERGEFORMAT </w:delInstrText>
        </w:r>
        <w:r w:rsidR="00A15748" w:rsidRPr="0080177A" w:rsidDel="00EF1018">
          <w:rPr>
            <w:rFonts w:cstheme="minorHAnsi"/>
            <w:color w:val="000000" w:themeColor="text1"/>
          </w:rPr>
        </w:r>
        <w:r w:rsidR="00A15748" w:rsidRPr="0080177A" w:rsidDel="00EF1018">
          <w:rPr>
            <w:rFonts w:cstheme="minorHAnsi"/>
            <w:color w:val="000000" w:themeColor="text1"/>
          </w:rPr>
          <w:fldChar w:fldCharType="separate"/>
        </w:r>
        <w:r w:rsidR="00955940" w:rsidRPr="0080177A" w:rsidDel="00EF1018">
          <w:delText xml:space="preserve">Figure </w:delText>
        </w:r>
        <w:r w:rsidR="00955940" w:rsidRPr="0080177A" w:rsidDel="00EF1018">
          <w:rPr>
            <w:noProof/>
          </w:rPr>
          <w:delText>16</w:delText>
        </w:r>
        <w:r w:rsidR="00A15748" w:rsidRPr="0080177A" w:rsidDel="00EF1018">
          <w:rPr>
            <w:rFonts w:cstheme="minorHAnsi"/>
            <w:color w:val="000000" w:themeColor="text1"/>
          </w:rPr>
          <w:fldChar w:fldCharType="end"/>
        </w:r>
        <w:r w:rsidR="00660B8F" w:rsidRPr="0080177A" w:rsidDel="00EF1018">
          <w:rPr>
            <w:rFonts w:cstheme="minorHAnsi"/>
            <w:color w:val="000000" w:themeColor="text1"/>
          </w:rPr>
          <w:delText>).</w:delText>
        </w:r>
        <w:r w:rsidR="00C22396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E933CC" w:rsidRPr="0080177A" w:rsidDel="00EF1018">
          <w:rPr>
            <w:rFonts w:cstheme="minorHAnsi"/>
            <w:color w:val="000000" w:themeColor="text1"/>
          </w:rPr>
          <w:delText>When this function is called, it “copies” the values from the list</w:delText>
        </w:r>
        <w:r w:rsidR="00330E14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330E14" w:rsidRPr="0080177A" w:rsidDel="00EF1018">
          <w:rPr>
            <w:rFonts w:ascii="Consolas" w:hAnsi="Consolas" w:cs="Consolas"/>
            <w:color w:val="000000" w:themeColor="text1"/>
          </w:rPr>
          <w:delText>table_lst</w:delText>
        </w:r>
        <w:r w:rsidR="00330E14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E933CC" w:rsidRPr="0080177A" w:rsidDel="00EF1018">
          <w:rPr>
            <w:rFonts w:cstheme="minorHAnsi"/>
            <w:color w:val="000000" w:themeColor="text1"/>
          </w:rPr>
          <w:delText>to the list</w:delText>
        </w:r>
        <w:r w:rsidR="00330E14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330E14" w:rsidRPr="0080177A" w:rsidDel="00EF1018">
          <w:rPr>
            <w:rFonts w:ascii="Consolas" w:hAnsi="Consolas" w:cs="Consolas"/>
            <w:color w:val="000000" w:themeColor="text1"/>
          </w:rPr>
          <w:delText>list_of_rows</w:delText>
        </w:r>
        <w:r w:rsidR="00DB6708" w:rsidRPr="0080177A" w:rsidDel="00EF1018">
          <w:rPr>
            <w:rFonts w:cstheme="minorHAnsi"/>
            <w:color w:val="000000" w:themeColor="text1"/>
          </w:rPr>
          <w:delText xml:space="preserve">. The list </w:delText>
        </w:r>
        <w:r w:rsidR="00330E14" w:rsidRPr="0080177A" w:rsidDel="00EF1018">
          <w:rPr>
            <w:rFonts w:ascii="Consolas" w:hAnsi="Consolas" w:cs="Consolas"/>
            <w:color w:val="000000" w:themeColor="text1"/>
          </w:rPr>
          <w:delText>list_of_rows</w:delText>
        </w:r>
        <w:r w:rsidR="00330E14" w:rsidRPr="0080177A" w:rsidDel="00EF1018">
          <w:rPr>
            <w:rFonts w:cstheme="minorHAnsi"/>
            <w:color w:val="000000" w:themeColor="text1"/>
          </w:rPr>
          <w:delText xml:space="preserve"> </w:delText>
        </w:r>
        <w:r w:rsidR="00DB6708" w:rsidRPr="0080177A" w:rsidDel="00EF1018">
          <w:rPr>
            <w:rFonts w:cstheme="minorHAnsi"/>
            <w:color w:val="000000" w:themeColor="text1"/>
          </w:rPr>
          <w:delText xml:space="preserve">only </w:delText>
        </w:r>
        <w:r w:rsidR="00330E14" w:rsidRPr="0080177A" w:rsidDel="00EF1018">
          <w:rPr>
            <w:rFonts w:cstheme="minorHAnsi"/>
            <w:color w:val="000000" w:themeColor="text1"/>
          </w:rPr>
          <w:delText>contains data inside of the function</w:delText>
        </w:r>
        <w:r w:rsidR="001E4426" w:rsidRPr="0080177A" w:rsidDel="00EF1018">
          <w:rPr>
            <w:rFonts w:cstheme="minorHAnsi"/>
            <w:color w:val="000000" w:themeColor="text1"/>
          </w:rPr>
          <w:delText xml:space="preserve">, at the global level, it is empty: </w:delText>
        </w:r>
        <w:r w:rsidR="001E4426" w:rsidRPr="0080177A" w:rsidDel="00EF1018">
          <w:rPr>
            <w:rFonts w:ascii="Consolas" w:hAnsi="Consolas" w:cs="Consolas"/>
            <w:color w:val="000000" w:themeColor="text1"/>
          </w:rPr>
          <w:delText>list_of_rows = []</w:delText>
        </w:r>
        <w:r w:rsidR="00330E14" w:rsidRPr="0080177A" w:rsidDel="00EF1018">
          <w:rPr>
            <w:rFonts w:cstheme="minorHAnsi"/>
            <w:color w:val="000000" w:themeColor="text1"/>
          </w:rPr>
          <w:delText>.</w:delText>
        </w:r>
      </w:del>
      <w:ins w:id="3685" w:author="Bambi C" w:date="2022-08-24T19:39:00Z">
        <w:r w:rsidR="0011397C">
          <w:rPr>
            <w:rFonts w:cstheme="minorHAnsi"/>
            <w:color w:val="000000" w:themeColor="text1"/>
          </w:rPr>
          <w:t>since this code is used more than once.</w:t>
        </w:r>
      </w:ins>
      <w:ins w:id="3686" w:author="Bambi C" w:date="2022-08-24T19:41:00Z">
        <w:r w:rsidR="000E26D1">
          <w:rPr>
            <w:rFonts w:cstheme="minorHAnsi"/>
            <w:color w:val="000000" w:themeColor="text1"/>
          </w:rPr>
          <w:t xml:space="preserve"> Similar to the prior assignment, when the user quit</w:t>
        </w:r>
      </w:ins>
      <w:ins w:id="3687" w:author="Bambi C" w:date="2022-08-24T19:42:00Z">
        <w:r w:rsidR="009A6C04">
          <w:rPr>
            <w:rFonts w:cstheme="minorHAnsi"/>
            <w:color w:val="000000" w:themeColor="text1"/>
          </w:rPr>
          <w:t xml:space="preserve">s the program, the break statement is executed where the </w:t>
        </w:r>
        <w:r w:rsidR="009A6C04" w:rsidRPr="00374238">
          <w:rPr>
            <w:rFonts w:ascii="Consolas" w:hAnsi="Consolas" w:cs="Consolas"/>
            <w:color w:val="000000" w:themeColor="text1"/>
            <w:rPrChange w:id="3688" w:author="Bambi C" w:date="2022-08-24T19:44:00Z">
              <w:rPr>
                <w:rFonts w:cstheme="minorHAnsi"/>
                <w:color w:val="000000" w:themeColor="text1"/>
              </w:rPr>
            </w:rPrChange>
          </w:rPr>
          <w:t>while True</w:t>
        </w:r>
        <w:r w:rsidR="009A6C04">
          <w:rPr>
            <w:rFonts w:cstheme="minorHAnsi"/>
            <w:color w:val="000000" w:themeColor="text1"/>
          </w:rPr>
          <w:t xml:space="preserve"> loop </w:t>
        </w:r>
        <w:r w:rsidR="0001789D">
          <w:rPr>
            <w:rFonts w:cstheme="minorHAnsi"/>
            <w:color w:val="000000" w:themeColor="text1"/>
          </w:rPr>
          <w:t>is exited</w:t>
        </w:r>
      </w:ins>
      <w:ins w:id="3689" w:author="Bambi C" w:date="2022-08-24T19:44:00Z">
        <w:r w:rsidR="00374238">
          <w:rPr>
            <w:rFonts w:cstheme="minorHAnsi"/>
            <w:color w:val="000000" w:themeColor="text1"/>
          </w:rPr>
          <w:t>.</w:t>
        </w:r>
      </w:ins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3690" w:author="Bambi C" w:date="2022-08-24T13:59:00Z">
          <w:tblPr>
            <w:tblStyle w:val="TableGrid"/>
            <w:tblW w:w="17280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3691">
          <w:tblGrid>
            <w:gridCol w:w="8640"/>
          </w:tblGrid>
        </w:tblGridChange>
      </w:tblGrid>
      <w:tr w:rsidR="00472EA4" w:rsidRPr="00BB3E5B" w14:paraId="2B233371" w14:textId="77777777" w:rsidTr="00931BD8">
        <w:tc>
          <w:tcPr>
            <w:tcW w:w="8640" w:type="dxa"/>
            <w:tcPrChange w:id="3692" w:author="Bambi C" w:date="2022-08-24T13:59:00Z">
              <w:tcPr>
                <w:tcW w:w="8640" w:type="dxa"/>
              </w:tcPr>
            </w:tcPrChange>
          </w:tcPr>
          <w:p w14:paraId="23C87305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93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5BF141B5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94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695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5172B41D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96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697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3874A3F0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698" w:author="Bambi C" w:date="2022-08-24T13:57:00Z"/>
                <w:rFonts w:ascii="Consolas" w:hAnsi="Consolas" w:cs="Consolas"/>
                <w:iCs w:val="0"/>
                <w:color w:val="000000" w:themeColor="text1"/>
              </w:rPr>
            </w:pPr>
          </w:p>
          <w:p w14:paraId="16E4CBDC" w14:textId="77E3100A" w:rsidR="00472EA4" w:rsidRDefault="00472EA4" w:rsidP="00D00851">
            <w:pPr>
              <w:pStyle w:val="HTMLPreformatted"/>
              <w:shd w:val="clear" w:color="auto" w:fill="131314"/>
              <w:rPr>
                <w:ins w:id="3699" w:author="Bambi C" w:date="2022-08-24T13:57:00Z"/>
                <w:color w:val="EBEBEB"/>
              </w:rPr>
            </w:pPr>
            <w:ins w:id="3700" w:author="Bambi C" w:date="2022-08-24T13:57:00Z">
              <w:r>
                <w:rPr>
                  <w:color w:val="EBEBEB"/>
                </w:rPr>
                <w:t>check_save_flag = 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 xml:space="preserve">]  </w:t>
              </w:r>
              <w:r>
                <w:rPr>
                  <w:color w:val="7EC3E6"/>
                </w:rPr>
                <w:t># If = 1, then data saved/no changes, if = 0, changes not saved</w:t>
              </w:r>
            </w:ins>
          </w:p>
          <w:p w14:paraId="6DC1FB23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01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45CC5C75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02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703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4C03E053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04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4BC1B89A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05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706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61D3CDBA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07" w:author="Bambi C" w:date="2022-08-24T14:02:00Z"/>
                <w:rFonts w:ascii="Consolas" w:hAnsi="Consolas" w:cs="Consolas"/>
                <w:iCs w:val="0"/>
                <w:color w:val="000000" w:themeColor="text1"/>
              </w:rPr>
            </w:pPr>
          </w:p>
          <w:p w14:paraId="043ABE4D" w14:textId="77777777" w:rsidR="00931BD8" w:rsidRDefault="00931BD8" w:rsidP="00931BD8">
            <w:pPr>
              <w:pStyle w:val="HTMLPreformatted"/>
              <w:shd w:val="clear" w:color="auto" w:fill="131314"/>
              <w:rPr>
                <w:ins w:id="3708" w:author="Bambi C" w:date="2022-08-24T14:02:00Z"/>
                <w:color w:val="EBEBEB"/>
              </w:rPr>
            </w:pPr>
            <w:ins w:id="3709" w:author="Bambi C" w:date="2022-08-24T14:02:00Z"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output_exit_program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Byeeee!"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[Press ENTER key to quit.]"</w:t>
              </w:r>
              <w:r>
                <w:rPr>
                  <w:color w:val="EBEBEB"/>
                </w:rPr>
                <w:t>)</w:t>
              </w:r>
            </w:ins>
          </w:p>
          <w:p w14:paraId="387873ED" w14:textId="77777777" w:rsidR="00931BD8" w:rsidRPr="006A6F19" w:rsidRDefault="00931BD8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10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158833FC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11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712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253F151A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13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00195606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14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715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Step 1 - When the program starts, Load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>file</w:t>
              </w:r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.</w:t>
              </w:r>
            </w:ins>
          </w:p>
          <w:p w14:paraId="6705D3E8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16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659F602B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17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718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2E3946E3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19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66613034" w14:textId="77777777" w:rsidR="00472EA4" w:rsidRDefault="00472EA4" w:rsidP="00F34608">
            <w:pPr>
              <w:pStyle w:val="HTMLPreformatted"/>
              <w:shd w:val="clear" w:color="auto" w:fill="131314"/>
              <w:rPr>
                <w:ins w:id="3720" w:author="Bambi C" w:date="2022-08-24T13:44:00Z"/>
                <w:color w:val="EBEBEB"/>
              </w:rPr>
            </w:pPr>
            <w:ins w:id="3721" w:author="Bambi C" w:date="2022-08-24T13:44:00Z"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</w:ins>
          </w:p>
          <w:p w14:paraId="39832E81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22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89BEF1D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23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724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11312D17" w14:textId="77777777" w:rsidR="00472EA4" w:rsidRPr="006A6F19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25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69B8115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26" w:author="Bambi C" w:date="2022-08-24T13:44:00Z"/>
                <w:rFonts w:ascii="Consolas" w:hAnsi="Consolas" w:cs="Consolas"/>
                <w:iCs w:val="0"/>
                <w:color w:val="000000" w:themeColor="text1"/>
              </w:rPr>
            </w:pPr>
            <w:ins w:id="3727" w:author="Bambi C" w:date="2022-08-24T13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0C9339E7" w14:textId="77777777" w:rsidR="00472EA4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3728" w:author="Bambi C" w:date="2022-08-24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34A1A5E3" w14:textId="77777777" w:rsidR="00472EA4" w:rsidRDefault="00472EA4" w:rsidP="000671F6">
            <w:pPr>
              <w:pStyle w:val="HTMLPreformatted"/>
              <w:shd w:val="clear" w:color="auto" w:fill="131314"/>
              <w:rPr>
                <w:ins w:id="3729" w:author="Bambi C" w:date="2022-08-24T13:45:00Z"/>
                <w:color w:val="EBEBEB"/>
              </w:rPr>
            </w:pPr>
            <w:ins w:id="3730" w:author="Bambi C" w:date="2022-08-24T13:45:00Z"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choice_str == </w:t>
              </w:r>
              <w:r>
                <w:rPr>
                  <w:color w:val="54B33E"/>
                </w:rPr>
                <w:t>'3'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Exit Program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check_save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 xml:space="preserve">WARNING: You have unsaved changes. </w:t>
              </w:r>
              <w:r>
                <w:rPr>
                  <w:color w:val="54B33E"/>
                </w:rPr>
                <w:br/>
                <w:t>If you quit, your changes will not be saved.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54B33E"/>
                </w:rPr>
                <w:br/>
                <w:t xml:space="preserve">Are you sure you want to quit? (Y/N):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| '''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check_save.lower() == </w:t>
              </w:r>
              <w:r>
                <w:rPr>
                  <w:color w:val="54B33E"/>
                </w:rPr>
                <w:t>'n'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    elif </w:t>
              </w:r>
              <w:r>
                <w:rPr>
                  <w:color w:val="EBEBEB"/>
                </w:rPr>
                <w:t xml:space="preserve">check_save.lower() == </w:t>
              </w:r>
              <w:r>
                <w:rPr>
                  <w:color w:val="54B33E"/>
                </w:rPr>
                <w:t>'y'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output_exit_program()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elif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output_exit_program()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break  </w:t>
              </w:r>
              <w:r>
                <w:rPr>
                  <w:color w:val="7EC3E6"/>
                </w:rPr>
                <w:t># exit Menu loop</w:t>
              </w:r>
            </w:ins>
          </w:p>
          <w:p w14:paraId="16799ADC" w14:textId="128F446D" w:rsidR="00472EA4" w:rsidRPr="00E933CC" w:rsidDel="00EF1018" w:rsidRDefault="00472EA4" w:rsidP="00F3460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</w:tc>
      </w:tr>
    </w:tbl>
    <w:p w14:paraId="00794687" w14:textId="1AF212B5" w:rsidR="00037B5C" w:rsidRDefault="00037B5C" w:rsidP="00D97C89">
      <w:pPr>
        <w:pStyle w:val="Caption"/>
      </w:pPr>
      <w:bookmarkStart w:id="3731" w:name="_Ref110947696"/>
      <w:r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3732" w:author="Bambi C" w:date="2022-08-24T13:39:00Z">
        <w:r w:rsidR="00D55967">
          <w:rPr>
            <w:noProof/>
          </w:rPr>
          <w:t>14</w:t>
        </w:r>
      </w:ins>
      <w:del w:id="3733" w:author="Bambi C" w:date="2022-08-24T13:39:00Z">
        <w:r w:rsidR="00A61885" w:rsidDel="00D55967">
          <w:rPr>
            <w:noProof/>
          </w:rPr>
          <w:delText>16</w:delText>
        </w:r>
      </w:del>
      <w:r w:rsidR="00DE6474">
        <w:rPr>
          <w:noProof/>
        </w:rPr>
        <w:fldChar w:fldCharType="end"/>
      </w:r>
      <w:bookmarkEnd w:id="3731"/>
      <w:r>
        <w:t xml:space="preserve">. </w:t>
      </w:r>
      <w:moveToRangeStart w:id="3734" w:author="Bambi C" w:date="2022-08-24T13:39:00Z" w:name="move112240772"/>
      <w:moveTo w:id="3735" w:author="Bambi C" w:date="2022-08-24T13:39:00Z">
        <w:r w:rsidR="00D55967">
          <w:t>Source code to Exit the program</w:t>
        </w:r>
      </w:moveTo>
      <w:moveToRangeEnd w:id="3734"/>
      <w:ins w:id="3736" w:author="Bambi C" w:date="2022-08-24T13:39:00Z">
        <w:r w:rsidR="00D55967" w:rsidDel="00D55967">
          <w:t xml:space="preserve"> </w:t>
        </w:r>
      </w:ins>
      <w:del w:id="3737" w:author="Bambi C" w:date="2022-08-24T13:39:00Z">
        <w:r w:rsidDel="00D55967">
          <w:delText>Source code to</w:delText>
        </w:r>
        <w:r w:rsidR="006E4A04" w:rsidDel="00D55967">
          <w:delText xml:space="preserve"> </w:delText>
        </w:r>
        <w:r w:rsidR="00C012A5" w:rsidDel="00D55967">
          <w:delText>write the data to a file</w:delText>
        </w:r>
      </w:del>
    </w:p>
    <w:p w14:paraId="0F0DCDA4" w14:textId="77777777" w:rsidR="00037B5C" w:rsidRDefault="00037B5C" w:rsidP="00D97C89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35E753AF" w14:textId="33734AA3" w:rsidR="00357610" w:rsidRPr="00E67DD3" w:rsidDel="00D55967" w:rsidRDefault="00557B96" w:rsidP="005732C1">
      <w:pPr>
        <w:pStyle w:val="Heading3"/>
        <w:rPr>
          <w:del w:id="3738" w:author="Bambi C" w:date="2022-08-24T13:39:00Z"/>
        </w:rPr>
        <w:pPrChange w:id="3739" w:author="Bambi C" w:date="2022-08-24T13:02:00Z">
          <w:pPr>
            <w:pStyle w:val="Heading4"/>
          </w:pPr>
        </w:pPrChange>
      </w:pPr>
      <w:del w:id="3740" w:author="Bambi C" w:date="2022-08-19T12:08:00Z">
        <w:r w:rsidRPr="00557B96" w:rsidDel="00813073">
          <w:delText>Menu option 4 – Exit the program</w:delText>
        </w:r>
      </w:del>
      <w:bookmarkStart w:id="3741" w:name="_Toc112243326"/>
      <w:bookmarkStart w:id="3742" w:name="_Toc112243581"/>
      <w:bookmarkStart w:id="3743" w:name="_Toc112264545"/>
      <w:bookmarkStart w:id="3744" w:name="_Toc112269827"/>
      <w:bookmarkEnd w:id="3741"/>
      <w:bookmarkEnd w:id="3742"/>
      <w:bookmarkEnd w:id="3743"/>
      <w:bookmarkEnd w:id="3744"/>
    </w:p>
    <w:p w14:paraId="1FF28BF3" w14:textId="352BDDAF" w:rsidR="002A591A" w:rsidRPr="0080177A" w:rsidDel="00EF1018" w:rsidRDefault="002A591A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745" w:author="Bambi C" w:date="2022-08-19T11:58:00Z"/>
        </w:rPr>
        <w:pPrChange w:id="3746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del w:id="3747" w:author="Bambi C" w:date="2022-08-24T13:39:00Z">
        <w:r w:rsidRPr="000105A7" w:rsidDel="00D55967">
          <w:rPr>
            <w:i/>
            <w:iCs w:val="0"/>
          </w:rPr>
          <w:delText xml:space="preserve">Requirement </w:delText>
        </w:r>
      </w:del>
      <w:del w:id="3748" w:author="Bambi C" w:date="2022-08-19T12:52:00Z">
        <w:r w:rsidR="000105A7" w:rsidRPr="000105A7" w:rsidDel="00A017BC">
          <w:rPr>
            <w:i/>
            <w:iCs w:val="0"/>
          </w:rPr>
          <w:delText>7</w:delText>
        </w:r>
      </w:del>
      <w:del w:id="3749" w:author="Bambi C" w:date="2022-08-24T13:39:00Z">
        <w:r w:rsidRPr="000105A7" w:rsidDel="00D55967">
          <w:rPr>
            <w:i/>
            <w:iCs w:val="0"/>
          </w:rPr>
          <w:delText xml:space="preserve">: </w:delText>
        </w:r>
      </w:del>
      <w:del w:id="3750" w:author="Bambi C" w:date="2022-08-19T11:58:00Z">
        <w:r w:rsidR="000105A7" w:rsidRPr="0080177A" w:rsidDel="00EF1018">
          <w:rPr>
            <w:rPrChange w:id="3751" w:author="Bambi C" w:date="2022-08-19T12:00:00Z">
              <w:rPr>
                <w:i/>
                <w:iCs w:val="0"/>
              </w:rPr>
            </w:rPrChange>
          </w:rPr>
          <w:delText>Process user’s menu choice (Step 4) – Exit the program (Menu option 4)</w:delText>
        </w:r>
        <w:bookmarkStart w:id="3752" w:name="_Toc112243327"/>
        <w:bookmarkStart w:id="3753" w:name="_Toc112243582"/>
        <w:bookmarkStart w:id="3754" w:name="_Toc112264546"/>
        <w:bookmarkStart w:id="3755" w:name="_Toc112269828"/>
        <w:bookmarkEnd w:id="3752"/>
        <w:bookmarkEnd w:id="3753"/>
        <w:bookmarkEnd w:id="3754"/>
        <w:bookmarkEnd w:id="3755"/>
      </w:del>
    </w:p>
    <w:p w14:paraId="4A75DB4E" w14:textId="59E3D464" w:rsidR="00164C2B" w:rsidDel="0080177A" w:rsidRDefault="00164C2B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756" w:author="Bambi C" w:date="2022-08-19T11:58:00Z"/>
        </w:rPr>
        <w:pPrChange w:id="3757" w:author="Bambi C" w:date="2022-08-24T11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del w:id="3758" w:author="Bambi C" w:date="2022-08-19T11:58:00Z">
        <w:r w:rsidRPr="0080177A" w:rsidDel="00EF1018">
          <w:rPr>
            <w:rPrChange w:id="3759" w:author="Bambi C" w:date="2022-08-19T12:00:00Z">
              <w:rPr>
                <w:i/>
                <w:iCs w:val="0"/>
              </w:rPr>
            </w:rPrChange>
          </w:rPr>
          <w:delText xml:space="preserve">Module: </w:delText>
        </w:r>
        <w:r w:rsidR="00E9183F" w:rsidRPr="0080177A" w:rsidDel="00EF1018">
          <w:rPr>
            <w:rPrChange w:id="3760" w:author="Bambi C" w:date="2022-08-19T12:00:00Z">
              <w:rPr>
                <w:i/>
                <w:iCs w:val="0"/>
              </w:rPr>
            </w:rPrChange>
          </w:rPr>
          <w:delText>main</w:delText>
        </w:r>
        <w:bookmarkStart w:id="3761" w:name="_Toc112243328"/>
        <w:bookmarkStart w:id="3762" w:name="_Toc112243583"/>
        <w:bookmarkStart w:id="3763" w:name="_Toc112264547"/>
        <w:bookmarkStart w:id="3764" w:name="_Toc112269829"/>
        <w:bookmarkEnd w:id="3761"/>
        <w:bookmarkEnd w:id="3762"/>
        <w:bookmarkEnd w:id="3763"/>
        <w:bookmarkEnd w:id="3764"/>
      </w:del>
    </w:p>
    <w:p w14:paraId="15685AE4" w14:textId="1E81332F" w:rsidR="00261CA4" w:rsidRPr="0080177A" w:rsidDel="00D55967" w:rsidRDefault="008D479B" w:rsidP="00D97C89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3765" w:author="Bambi C" w:date="2022-08-24T13:39:00Z"/>
        </w:rPr>
      </w:pPr>
      <w:del w:id="3766" w:author="Bambi C" w:date="2022-08-19T11:58:00Z">
        <w:r w:rsidRPr="0080177A" w:rsidDel="00EF1018">
          <w:delText xml:space="preserve">Similar to </w:delText>
        </w:r>
        <w:r w:rsidR="002A591A" w:rsidRPr="0080177A" w:rsidDel="00EF1018">
          <w:delText>Assignment0</w:delText>
        </w:r>
        <w:r w:rsidRPr="0080177A" w:rsidDel="00EF1018">
          <w:delText>5</w:delText>
        </w:r>
        <w:r w:rsidR="002A591A" w:rsidRPr="0080177A" w:rsidDel="00EF1018">
          <w:delText xml:space="preserve">, </w:delText>
        </w:r>
        <w:r w:rsidR="005752EA" w:rsidRPr="0080177A" w:rsidDel="00EF1018">
          <w:delText xml:space="preserve">the program quits by breaking the menu loop </w:delText>
        </w:r>
        <w:r w:rsidR="00B577CA" w:rsidRPr="0080177A" w:rsidDel="00EF1018">
          <w:delText>(</w:delText>
        </w:r>
        <w:r w:rsidR="0018624F" w:rsidRPr="0080177A" w:rsidDel="00EF1018">
          <w:fldChar w:fldCharType="begin"/>
        </w:r>
        <w:r w:rsidR="0018624F" w:rsidRPr="0080177A" w:rsidDel="00EF1018">
          <w:delInstrText xml:space="preserve"> REF _Ref110949961 \h </w:delInstrText>
        </w:r>
        <w:r w:rsidR="00394C01" w:rsidRPr="0080177A" w:rsidDel="00EF1018">
          <w:delInstrText xml:space="preserve"> \* MERGEFORMAT </w:delInstrText>
        </w:r>
        <w:r w:rsidR="0018624F" w:rsidRPr="0080177A" w:rsidDel="00EF1018">
          <w:fldChar w:fldCharType="separate"/>
        </w:r>
        <w:r w:rsidR="00A5135D" w:rsidRPr="0080177A" w:rsidDel="00EF1018">
          <w:delText xml:space="preserve">Figure </w:delText>
        </w:r>
        <w:r w:rsidR="00A5135D" w:rsidRPr="0080177A" w:rsidDel="00EF1018">
          <w:rPr>
            <w:noProof/>
          </w:rPr>
          <w:delText>17</w:delText>
        </w:r>
        <w:r w:rsidR="0018624F" w:rsidRPr="0080177A" w:rsidDel="00EF1018">
          <w:fldChar w:fldCharType="end"/>
        </w:r>
        <w:r w:rsidR="00B577CA" w:rsidRPr="0080177A" w:rsidDel="00EF1018">
          <w:delText>)</w:delText>
        </w:r>
        <w:r w:rsidR="00C35522" w:rsidRPr="0080177A" w:rsidDel="00EF1018">
          <w:delText>.</w:delText>
        </w:r>
        <w:r w:rsidR="00E15C5C" w:rsidRPr="0080177A" w:rsidDel="00EF1018">
          <w:delText xml:space="preserve"> </w:delText>
        </w:r>
        <w:r w:rsidR="005752EA" w:rsidRPr="0080177A" w:rsidDel="00EF1018">
          <w:delText xml:space="preserve">I added debug coding </w:delText>
        </w:r>
        <w:r w:rsidR="005F6BE0" w:rsidRPr="0080177A" w:rsidDel="00EF1018">
          <w:delText>to maintain consistency with other menu options and modified the greeting for uniqueness.</w:delText>
        </w:r>
      </w:del>
      <w:bookmarkStart w:id="3767" w:name="_Toc112243329"/>
      <w:bookmarkStart w:id="3768" w:name="_Toc112243584"/>
      <w:bookmarkStart w:id="3769" w:name="_Toc112264548"/>
      <w:bookmarkStart w:id="3770" w:name="_Toc112269830"/>
      <w:bookmarkEnd w:id="3767"/>
      <w:bookmarkEnd w:id="3768"/>
      <w:bookmarkEnd w:id="3769"/>
      <w:bookmarkEnd w:id="3770"/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  <w:tblPrChange w:id="3771" w:author="Bambi C" w:date="2022-08-24T13:22:00Z">
          <w:tblPr>
            <w:tblStyle w:val="TableGrid"/>
            <w:tblW w:w="8928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</w:tblPrChange>
      </w:tblPr>
      <w:tblGrid>
        <w:gridCol w:w="8640"/>
        <w:tblGridChange w:id="3772">
          <w:tblGrid>
            <w:gridCol w:w="8928"/>
          </w:tblGrid>
        </w:tblGridChange>
      </w:tblGrid>
      <w:tr w:rsidR="00261CA4" w:rsidRPr="00BB3E5B" w:rsidDel="00D55967" w14:paraId="71F4EC2B" w14:textId="454904FC" w:rsidTr="00BC0DCB">
        <w:trPr>
          <w:del w:id="3773" w:author="Bambi C" w:date="2022-08-24T13:39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  <w:tcPrChange w:id="3774" w:author="Bambi C" w:date="2022-08-24T13:22:00Z">
              <w:tcPr>
                <w:tcW w:w="8928" w:type="dxa"/>
                <w:shd w:val="clear" w:color="auto" w:fill="auto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587996F6" w14:textId="40CD3478" w:rsidR="00AB3523" w:rsidRPr="00E707BD" w:rsidDel="00EF1018" w:rsidRDefault="00AB352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75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77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777" w:author="Bambi C" w:date="2022-08-19T11:58:00Z">
              <w:r w:rsidRPr="00E707BD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  <w:bookmarkStart w:id="3778" w:name="_Toc112243330"/>
              <w:bookmarkStart w:id="3779" w:name="_Toc112243585"/>
              <w:bookmarkStart w:id="3780" w:name="_Toc112264549"/>
              <w:bookmarkStart w:id="3781" w:name="_Toc112269831"/>
              <w:bookmarkEnd w:id="3778"/>
              <w:bookmarkEnd w:id="3779"/>
              <w:bookmarkEnd w:id="3780"/>
              <w:bookmarkEnd w:id="3781"/>
            </w:del>
          </w:p>
          <w:p w14:paraId="4BA14ADC" w14:textId="0F147652" w:rsidR="00AB3523" w:rsidRPr="00E707BD" w:rsidDel="00EF1018" w:rsidRDefault="00AB352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82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78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784" w:author="Bambi C" w:date="2022-08-19T11:58:00Z">
              <w:r w:rsidRPr="00E707BD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  <w:bookmarkStart w:id="3785" w:name="_Toc112243331"/>
              <w:bookmarkStart w:id="3786" w:name="_Toc112243586"/>
              <w:bookmarkStart w:id="3787" w:name="_Toc112264550"/>
              <w:bookmarkStart w:id="3788" w:name="_Toc112269832"/>
              <w:bookmarkEnd w:id="3785"/>
              <w:bookmarkEnd w:id="3786"/>
              <w:bookmarkEnd w:id="3787"/>
              <w:bookmarkEnd w:id="3788"/>
            </w:del>
          </w:p>
          <w:p w14:paraId="6E5AF2F7" w14:textId="1F0BE48F" w:rsidR="00456C10" w:rsidDel="00EF1018" w:rsidRDefault="00456C10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89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79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791" w:name="_Toc112243332"/>
            <w:bookmarkStart w:id="3792" w:name="_Toc112243587"/>
            <w:bookmarkStart w:id="3793" w:name="_Toc112264551"/>
            <w:bookmarkStart w:id="3794" w:name="_Toc112269833"/>
            <w:bookmarkEnd w:id="3791"/>
            <w:bookmarkEnd w:id="3792"/>
            <w:bookmarkEnd w:id="3793"/>
            <w:bookmarkEnd w:id="3794"/>
          </w:p>
          <w:p w14:paraId="07F3E064" w14:textId="4CDC33B5" w:rsidR="009C2447" w:rsidRPr="00FD2A64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795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79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797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  <w:bookmarkStart w:id="3798" w:name="_Toc112243333"/>
              <w:bookmarkStart w:id="3799" w:name="_Toc112243588"/>
              <w:bookmarkStart w:id="3800" w:name="_Toc112264552"/>
              <w:bookmarkStart w:id="3801" w:name="_Toc112269834"/>
              <w:bookmarkEnd w:id="3798"/>
              <w:bookmarkEnd w:id="3799"/>
              <w:bookmarkEnd w:id="3800"/>
              <w:bookmarkEnd w:id="3801"/>
            </w:del>
          </w:p>
          <w:p w14:paraId="06C4D0D3" w14:textId="36B87D12" w:rsidR="009C2447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02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03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804" w:name="_Toc112243334"/>
            <w:bookmarkStart w:id="3805" w:name="_Toc112243589"/>
            <w:bookmarkStart w:id="3806" w:name="_Toc112264553"/>
            <w:bookmarkStart w:id="3807" w:name="_Toc112269835"/>
            <w:bookmarkEnd w:id="3804"/>
            <w:bookmarkEnd w:id="3805"/>
            <w:bookmarkEnd w:id="3806"/>
            <w:bookmarkEnd w:id="3807"/>
          </w:p>
          <w:p w14:paraId="7DEEAA5A" w14:textId="2E1C4B5C" w:rsidR="009C2447" w:rsidRPr="00FD2A64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08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09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810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  <w:bookmarkStart w:id="3811" w:name="_Toc112243335"/>
              <w:bookmarkStart w:id="3812" w:name="_Toc112243590"/>
              <w:bookmarkStart w:id="3813" w:name="_Toc112264554"/>
              <w:bookmarkStart w:id="3814" w:name="_Toc112269836"/>
              <w:bookmarkEnd w:id="3811"/>
              <w:bookmarkEnd w:id="3812"/>
              <w:bookmarkEnd w:id="3813"/>
              <w:bookmarkEnd w:id="3814"/>
            </w:del>
          </w:p>
          <w:p w14:paraId="33487025" w14:textId="0E83C50B" w:rsidR="009C2447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15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16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817" w:name="_Toc112243336"/>
            <w:bookmarkStart w:id="3818" w:name="_Toc112243591"/>
            <w:bookmarkStart w:id="3819" w:name="_Toc112264555"/>
            <w:bookmarkStart w:id="3820" w:name="_Toc112269837"/>
            <w:bookmarkEnd w:id="3817"/>
            <w:bookmarkEnd w:id="3818"/>
            <w:bookmarkEnd w:id="3819"/>
            <w:bookmarkEnd w:id="3820"/>
          </w:p>
          <w:p w14:paraId="62062060" w14:textId="702AE872" w:rsidR="00456C10" w:rsidDel="00EF1018" w:rsidRDefault="00456C10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21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22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823" w:name="_Toc112243337"/>
            <w:bookmarkStart w:id="3824" w:name="_Toc112243592"/>
            <w:bookmarkStart w:id="3825" w:name="_Toc112264556"/>
            <w:bookmarkStart w:id="3826" w:name="_Toc112269838"/>
            <w:bookmarkEnd w:id="3823"/>
            <w:bookmarkEnd w:id="3824"/>
            <w:bookmarkEnd w:id="3825"/>
            <w:bookmarkEnd w:id="3826"/>
          </w:p>
          <w:p w14:paraId="011D021C" w14:textId="22E3C25D" w:rsidR="00B25330" w:rsidDel="00EF1018" w:rsidRDefault="00456C10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27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2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829" w:author="Bambi C" w:date="2022-08-19T11:58:00Z">
              <w:r w:rsidRPr="00456C10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  <w:bookmarkStart w:id="3830" w:name="_Toc112243338"/>
              <w:bookmarkStart w:id="3831" w:name="_Toc112243593"/>
              <w:bookmarkStart w:id="3832" w:name="_Toc112264557"/>
              <w:bookmarkStart w:id="3833" w:name="_Toc112269839"/>
              <w:bookmarkEnd w:id="3830"/>
              <w:bookmarkEnd w:id="3831"/>
              <w:bookmarkEnd w:id="3832"/>
              <w:bookmarkEnd w:id="3833"/>
            </w:del>
          </w:p>
          <w:p w14:paraId="1DFD0107" w14:textId="16A41D6A" w:rsidR="00456C10" w:rsidDel="00EF1018" w:rsidRDefault="00456C10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34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3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836" w:name="_Toc112243339"/>
            <w:bookmarkStart w:id="3837" w:name="_Toc112243594"/>
            <w:bookmarkStart w:id="3838" w:name="_Toc112264558"/>
            <w:bookmarkStart w:id="3839" w:name="_Toc112269840"/>
            <w:bookmarkEnd w:id="3836"/>
            <w:bookmarkEnd w:id="3837"/>
            <w:bookmarkEnd w:id="3838"/>
            <w:bookmarkEnd w:id="3839"/>
          </w:p>
          <w:p w14:paraId="781C3CB3" w14:textId="46D3D143" w:rsidR="009C2447" w:rsidRPr="00FD2A64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40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4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842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  <w:bookmarkStart w:id="3843" w:name="_Toc112243340"/>
              <w:bookmarkStart w:id="3844" w:name="_Toc112243595"/>
              <w:bookmarkStart w:id="3845" w:name="_Toc112264559"/>
              <w:bookmarkStart w:id="3846" w:name="_Toc112269841"/>
              <w:bookmarkEnd w:id="3843"/>
              <w:bookmarkEnd w:id="3844"/>
              <w:bookmarkEnd w:id="3845"/>
              <w:bookmarkEnd w:id="3846"/>
            </w:del>
          </w:p>
          <w:p w14:paraId="6E518AC6" w14:textId="470FC650" w:rsidR="009C2447" w:rsidRPr="00FD2A64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47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4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849" w:name="_Toc112243341"/>
            <w:bookmarkStart w:id="3850" w:name="_Toc112243596"/>
            <w:bookmarkStart w:id="3851" w:name="_Toc112264560"/>
            <w:bookmarkStart w:id="3852" w:name="_Toc112269842"/>
            <w:bookmarkEnd w:id="3849"/>
            <w:bookmarkEnd w:id="3850"/>
            <w:bookmarkEnd w:id="3851"/>
            <w:bookmarkEnd w:id="3852"/>
          </w:p>
          <w:p w14:paraId="4945AF90" w14:textId="4337D623" w:rsidR="009C2447" w:rsidRPr="00FD2A64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53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5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855" w:name="_Toc112243342"/>
            <w:bookmarkStart w:id="3856" w:name="_Toc112243597"/>
            <w:bookmarkStart w:id="3857" w:name="_Toc112264561"/>
            <w:bookmarkStart w:id="3858" w:name="_Toc112269843"/>
            <w:bookmarkEnd w:id="3855"/>
            <w:bookmarkEnd w:id="3856"/>
            <w:bookmarkEnd w:id="3857"/>
            <w:bookmarkEnd w:id="3858"/>
          </w:p>
          <w:p w14:paraId="116CF4DE" w14:textId="4798D419" w:rsidR="009C2447" w:rsidRPr="00FD2A64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59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6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861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  <w:bookmarkStart w:id="3862" w:name="_Toc112243343"/>
              <w:bookmarkStart w:id="3863" w:name="_Toc112243598"/>
              <w:bookmarkStart w:id="3864" w:name="_Toc112264562"/>
              <w:bookmarkStart w:id="3865" w:name="_Toc112269844"/>
              <w:bookmarkEnd w:id="3862"/>
              <w:bookmarkEnd w:id="3863"/>
              <w:bookmarkEnd w:id="3864"/>
              <w:bookmarkEnd w:id="3865"/>
            </w:del>
          </w:p>
          <w:p w14:paraId="3FA51A05" w14:textId="1DF67F29" w:rsidR="00727600" w:rsidDel="00EF1018" w:rsidRDefault="00727600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66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6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868" w:author="Bambi C" w:date="2022-08-19T11:58:00Z">
              <w:r w:rsidRPr="007B41EC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while True:</w:delText>
              </w:r>
              <w:bookmarkStart w:id="3869" w:name="_Toc112243344"/>
              <w:bookmarkStart w:id="3870" w:name="_Toc112243599"/>
              <w:bookmarkStart w:id="3871" w:name="_Toc112264563"/>
              <w:bookmarkStart w:id="3872" w:name="_Toc112269845"/>
              <w:bookmarkEnd w:id="3869"/>
              <w:bookmarkEnd w:id="3870"/>
              <w:bookmarkEnd w:id="3871"/>
              <w:bookmarkEnd w:id="3872"/>
            </w:del>
          </w:p>
          <w:p w14:paraId="7841696C" w14:textId="1478FF58" w:rsidR="009C2447" w:rsidRPr="00FD2A64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73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7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875" w:name="_Toc112243345"/>
            <w:bookmarkStart w:id="3876" w:name="_Toc112243600"/>
            <w:bookmarkStart w:id="3877" w:name="_Toc112264564"/>
            <w:bookmarkStart w:id="3878" w:name="_Toc112269846"/>
            <w:bookmarkEnd w:id="3875"/>
            <w:bookmarkEnd w:id="3876"/>
            <w:bookmarkEnd w:id="3877"/>
            <w:bookmarkEnd w:id="3878"/>
          </w:p>
          <w:p w14:paraId="0076581D" w14:textId="75DBF9AA" w:rsidR="009C2447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79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80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881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Step 3 Show current data</w:delText>
              </w:r>
              <w:bookmarkStart w:id="3882" w:name="_Toc112243346"/>
              <w:bookmarkStart w:id="3883" w:name="_Toc112243601"/>
              <w:bookmarkStart w:id="3884" w:name="_Toc112264565"/>
              <w:bookmarkStart w:id="3885" w:name="_Toc112269847"/>
              <w:bookmarkEnd w:id="3882"/>
              <w:bookmarkEnd w:id="3883"/>
              <w:bookmarkEnd w:id="3884"/>
              <w:bookmarkEnd w:id="3885"/>
            </w:del>
          </w:p>
          <w:p w14:paraId="66661848" w14:textId="2271D5F4" w:rsidR="00A928EB" w:rsidRPr="00CD29E5" w:rsidDel="00EF1018" w:rsidRDefault="00A928EB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86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8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888" w:author="Bambi C" w:date="2022-08-19T11:58:00Z">
              <w:r w:rsidRPr="00CD29E5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IO.output_current_tasks_in_list(list_of_rows=table_lst)  # Show \</w:delText>
              </w:r>
              <w:bookmarkStart w:id="3889" w:name="_Toc112243347"/>
              <w:bookmarkStart w:id="3890" w:name="_Toc112243602"/>
              <w:bookmarkStart w:id="3891" w:name="_Toc112264566"/>
              <w:bookmarkStart w:id="3892" w:name="_Toc112269848"/>
              <w:bookmarkEnd w:id="3889"/>
              <w:bookmarkEnd w:id="3890"/>
              <w:bookmarkEnd w:id="3891"/>
              <w:bookmarkEnd w:id="3892"/>
            </w:del>
          </w:p>
          <w:p w14:paraId="234F31E0" w14:textId="4D62798D" w:rsidR="00A928EB" w:rsidRPr="00FD2A64" w:rsidDel="00EF1018" w:rsidRDefault="00A928EB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893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89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895" w:author="Bambi C" w:date="2022-08-19T11:58:00Z">
              <w:r w:rsidRPr="00CD29E5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current data in the list/table</w:delText>
              </w:r>
              <w:bookmarkStart w:id="3896" w:name="_Toc112243348"/>
              <w:bookmarkStart w:id="3897" w:name="_Toc112243603"/>
              <w:bookmarkStart w:id="3898" w:name="_Toc112264567"/>
              <w:bookmarkStart w:id="3899" w:name="_Toc112269849"/>
              <w:bookmarkEnd w:id="3896"/>
              <w:bookmarkEnd w:id="3897"/>
              <w:bookmarkEnd w:id="3898"/>
              <w:bookmarkEnd w:id="3899"/>
            </w:del>
          </w:p>
          <w:p w14:paraId="4ACD986F" w14:textId="403251C2" w:rsidR="001E75C3" w:rsidDel="00EF1018" w:rsidRDefault="001E75C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00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0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902" w:author="Bambi C" w:date="2022-08-19T11:58:00Z">
              <w:r w:rsidRPr="00CD29E5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IO.output_menu_tasks()  # Shows menu</w:delText>
              </w:r>
              <w:bookmarkStart w:id="3903" w:name="_Toc112243349"/>
              <w:bookmarkStart w:id="3904" w:name="_Toc112243604"/>
              <w:bookmarkStart w:id="3905" w:name="_Toc112264568"/>
              <w:bookmarkStart w:id="3906" w:name="_Toc112269850"/>
              <w:bookmarkEnd w:id="3903"/>
              <w:bookmarkEnd w:id="3904"/>
              <w:bookmarkEnd w:id="3905"/>
              <w:bookmarkEnd w:id="3906"/>
            </w:del>
          </w:p>
          <w:p w14:paraId="571EF805" w14:textId="2E540DFB" w:rsidR="009C2447" w:rsidRPr="00FD2A64" w:rsidDel="00EF1018" w:rsidRDefault="001E75C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07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0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909" w:author="Bambi C" w:date="2022-08-19T11:58:00Z">
              <w:r w:rsidRPr="00B25330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choice_str = IO.input_menu_choice()  # Get menu option</w:delText>
              </w:r>
              <w:bookmarkStart w:id="3910" w:name="_Toc112243350"/>
              <w:bookmarkStart w:id="3911" w:name="_Toc112243605"/>
              <w:bookmarkStart w:id="3912" w:name="_Toc112264569"/>
              <w:bookmarkStart w:id="3913" w:name="_Toc112269851"/>
              <w:bookmarkEnd w:id="3910"/>
              <w:bookmarkEnd w:id="3911"/>
              <w:bookmarkEnd w:id="3912"/>
              <w:bookmarkEnd w:id="3913"/>
            </w:del>
          </w:p>
          <w:p w14:paraId="5A1DCD74" w14:textId="69A911C0" w:rsidR="009C2447" w:rsidRPr="00FD2A64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14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15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916" w:name="_Toc112243351"/>
            <w:bookmarkStart w:id="3917" w:name="_Toc112243606"/>
            <w:bookmarkStart w:id="3918" w:name="_Toc112264570"/>
            <w:bookmarkStart w:id="3919" w:name="_Toc112269852"/>
            <w:bookmarkEnd w:id="3916"/>
            <w:bookmarkEnd w:id="3917"/>
            <w:bookmarkEnd w:id="3918"/>
            <w:bookmarkEnd w:id="3919"/>
          </w:p>
          <w:p w14:paraId="445FC730" w14:textId="1F7A93C2" w:rsidR="009C2447" w:rsidRPr="00FD2A64" w:rsidDel="00EF1018" w:rsidRDefault="009C2447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20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2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922" w:author="Bambi C" w:date="2022-08-19T11:58:00Z">
              <w:r w:rsidRPr="00FD2A64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# Step 4 - Process user's menu choice</w:delText>
              </w:r>
              <w:bookmarkStart w:id="3923" w:name="_Toc112243352"/>
              <w:bookmarkStart w:id="3924" w:name="_Toc112243607"/>
              <w:bookmarkStart w:id="3925" w:name="_Toc112264571"/>
              <w:bookmarkStart w:id="3926" w:name="_Toc112269853"/>
              <w:bookmarkEnd w:id="3923"/>
              <w:bookmarkEnd w:id="3924"/>
              <w:bookmarkEnd w:id="3925"/>
              <w:bookmarkEnd w:id="3926"/>
            </w:del>
          </w:p>
          <w:p w14:paraId="27691101" w14:textId="3C8349CD" w:rsidR="007B41EC" w:rsidDel="00EF1018" w:rsidRDefault="007B41EC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27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2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929" w:name="_Toc112243353"/>
            <w:bookmarkStart w:id="3930" w:name="_Toc112243608"/>
            <w:bookmarkStart w:id="3931" w:name="_Toc112264572"/>
            <w:bookmarkStart w:id="3932" w:name="_Toc112269854"/>
            <w:bookmarkEnd w:id="3929"/>
            <w:bookmarkEnd w:id="3930"/>
            <w:bookmarkEnd w:id="3931"/>
            <w:bookmarkEnd w:id="3932"/>
          </w:p>
          <w:p w14:paraId="465376FD" w14:textId="3EE612F7" w:rsidR="009206B3" w:rsidRPr="009206B3" w:rsidDel="00EF1018" w:rsidRDefault="007B41EC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33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3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935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</w:delText>
              </w:r>
              <w:r w:rsidR="009206B3"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>elif choice_str == '4':  # Exit Program</w:delText>
              </w:r>
              <w:bookmarkStart w:id="3936" w:name="_Toc112243354"/>
              <w:bookmarkStart w:id="3937" w:name="_Toc112243609"/>
              <w:bookmarkStart w:id="3938" w:name="_Toc112264573"/>
              <w:bookmarkStart w:id="3939" w:name="_Toc112269855"/>
              <w:bookmarkEnd w:id="3936"/>
              <w:bookmarkEnd w:id="3937"/>
              <w:bookmarkEnd w:id="3938"/>
              <w:bookmarkEnd w:id="3939"/>
            </w:del>
          </w:p>
          <w:p w14:paraId="0B08A580" w14:textId="1B7261E1" w:rsidR="009206B3" w:rsidRPr="009206B3" w:rsidDel="00EF1018" w:rsidRDefault="009206B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40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4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942" w:name="_Toc112243355"/>
            <w:bookmarkStart w:id="3943" w:name="_Toc112243610"/>
            <w:bookmarkStart w:id="3944" w:name="_Toc112264574"/>
            <w:bookmarkStart w:id="3945" w:name="_Toc112269856"/>
            <w:bookmarkEnd w:id="3942"/>
            <w:bookmarkEnd w:id="3943"/>
            <w:bookmarkEnd w:id="3944"/>
            <w:bookmarkEnd w:id="3945"/>
          </w:p>
          <w:p w14:paraId="65C1CDF4" w14:textId="3C2538D1" w:rsidR="009206B3" w:rsidRPr="009206B3" w:rsidDel="00EF1018" w:rsidRDefault="009206B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46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47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948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debug</w:delText>
              </w:r>
              <w:bookmarkStart w:id="3949" w:name="_Toc112243356"/>
              <w:bookmarkStart w:id="3950" w:name="_Toc112243611"/>
              <w:bookmarkStart w:id="3951" w:name="_Toc112264575"/>
              <w:bookmarkStart w:id="3952" w:name="_Toc112269857"/>
              <w:bookmarkEnd w:id="3949"/>
              <w:bookmarkEnd w:id="3950"/>
              <w:bookmarkEnd w:id="3951"/>
              <w:bookmarkEnd w:id="3952"/>
            </w:del>
          </w:p>
          <w:p w14:paraId="5706FB28" w14:textId="03E6AADA" w:rsidR="009206B3" w:rsidRPr="009206B3" w:rsidDel="00EF1018" w:rsidRDefault="009206B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53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5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955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print("\t\\\\Global (choice_str) = " + choice_str)</w:delText>
              </w:r>
              <w:bookmarkStart w:id="3956" w:name="_Toc112243357"/>
              <w:bookmarkStart w:id="3957" w:name="_Toc112243612"/>
              <w:bookmarkStart w:id="3958" w:name="_Toc112264576"/>
              <w:bookmarkStart w:id="3959" w:name="_Toc112269858"/>
              <w:bookmarkEnd w:id="3956"/>
              <w:bookmarkEnd w:id="3957"/>
              <w:bookmarkEnd w:id="3958"/>
              <w:bookmarkEnd w:id="3959"/>
            </w:del>
          </w:p>
          <w:p w14:paraId="41DE0E7D" w14:textId="6AD999A2" w:rsidR="009206B3" w:rsidRPr="009206B3" w:rsidDel="00EF1018" w:rsidRDefault="009206B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60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6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962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/debug</w:delText>
              </w:r>
              <w:bookmarkStart w:id="3963" w:name="_Toc112243358"/>
              <w:bookmarkStart w:id="3964" w:name="_Toc112243613"/>
              <w:bookmarkStart w:id="3965" w:name="_Toc112264577"/>
              <w:bookmarkStart w:id="3966" w:name="_Toc112269859"/>
              <w:bookmarkEnd w:id="3963"/>
              <w:bookmarkEnd w:id="3964"/>
              <w:bookmarkEnd w:id="3965"/>
              <w:bookmarkEnd w:id="3966"/>
            </w:del>
          </w:p>
          <w:p w14:paraId="7EDEACE5" w14:textId="38E7CE1E" w:rsidR="009206B3" w:rsidRPr="009206B3" w:rsidDel="00EF1018" w:rsidRDefault="009206B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67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68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bookmarkStart w:id="3969" w:name="_Toc112243359"/>
            <w:bookmarkStart w:id="3970" w:name="_Toc112243614"/>
            <w:bookmarkStart w:id="3971" w:name="_Toc112264578"/>
            <w:bookmarkStart w:id="3972" w:name="_Toc112269860"/>
            <w:bookmarkEnd w:id="3969"/>
            <w:bookmarkEnd w:id="3970"/>
            <w:bookmarkEnd w:id="3971"/>
            <w:bookmarkEnd w:id="3972"/>
          </w:p>
          <w:p w14:paraId="3F9BC514" w14:textId="06A29A14" w:rsidR="009206B3" w:rsidRPr="009206B3" w:rsidDel="00EF1018" w:rsidRDefault="009206B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73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74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975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print("\n\tByeeee!")</w:delText>
              </w:r>
              <w:bookmarkStart w:id="3976" w:name="_Toc112243360"/>
              <w:bookmarkStart w:id="3977" w:name="_Toc112243615"/>
              <w:bookmarkStart w:id="3978" w:name="_Toc112264579"/>
              <w:bookmarkStart w:id="3979" w:name="_Toc112269861"/>
              <w:bookmarkEnd w:id="3976"/>
              <w:bookmarkEnd w:id="3977"/>
              <w:bookmarkEnd w:id="3978"/>
              <w:bookmarkEnd w:id="3979"/>
            </w:del>
          </w:p>
          <w:p w14:paraId="55E45BB8" w14:textId="6A586DB2" w:rsidR="009206B3" w:rsidRPr="009206B3" w:rsidDel="00EF1018" w:rsidRDefault="009206B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80" w:author="Bambi C" w:date="2022-08-19T11:58:00Z"/>
                <w:rFonts w:ascii="Consolas" w:hAnsi="Consolas" w:cs="Consolas"/>
                <w:iCs w:val="0"/>
                <w:color w:val="000000" w:themeColor="text1"/>
              </w:rPr>
              <w:pPrChange w:id="3981" w:author="Bambi C" w:date="2022-08-24T11:5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right="10"/>
                </w:pPr>
              </w:pPrChange>
            </w:pPr>
            <w:del w:id="3982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input("\n[Press ENTER key to quit.]")</w:delText>
              </w:r>
              <w:bookmarkStart w:id="3983" w:name="_Toc112243361"/>
              <w:bookmarkStart w:id="3984" w:name="_Toc112243616"/>
              <w:bookmarkStart w:id="3985" w:name="_Toc112264580"/>
              <w:bookmarkStart w:id="3986" w:name="_Toc112269862"/>
              <w:bookmarkEnd w:id="3983"/>
              <w:bookmarkEnd w:id="3984"/>
              <w:bookmarkEnd w:id="3985"/>
              <w:bookmarkEnd w:id="3986"/>
            </w:del>
          </w:p>
          <w:p w14:paraId="5F73A103" w14:textId="5D955775" w:rsidR="00261CA4" w:rsidRPr="00BB3E5B" w:rsidDel="00D55967" w:rsidRDefault="009206B3" w:rsidP="00D97C8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3987" w:author="Bambi C" w:date="2022-08-24T13:39:00Z"/>
                <w:rFonts w:ascii="Consolas" w:hAnsi="Consolas" w:cs="Consolas"/>
                <w:iCs w:val="0"/>
                <w:color w:val="000000" w:themeColor="text1"/>
              </w:rPr>
            </w:pPr>
            <w:del w:id="3988" w:author="Bambi C" w:date="2022-08-19T11:58:00Z"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break  # exit</w:delText>
              </w:r>
              <w:r w:rsidR="00663C59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Menu</w:delText>
              </w:r>
              <w:r w:rsidRPr="009206B3" w:rsidDel="00EF101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loop</w:delText>
              </w:r>
            </w:del>
            <w:bookmarkStart w:id="3989" w:name="_Toc112243362"/>
            <w:bookmarkStart w:id="3990" w:name="_Toc112243617"/>
            <w:bookmarkStart w:id="3991" w:name="_Toc112264581"/>
            <w:bookmarkStart w:id="3992" w:name="_Toc112269863"/>
            <w:bookmarkEnd w:id="3989"/>
            <w:bookmarkEnd w:id="3990"/>
            <w:bookmarkEnd w:id="3991"/>
            <w:bookmarkEnd w:id="3992"/>
          </w:p>
        </w:tc>
        <w:bookmarkStart w:id="3993" w:name="_Toc112243363"/>
        <w:bookmarkStart w:id="3994" w:name="_Toc112243618"/>
        <w:bookmarkStart w:id="3995" w:name="_Toc112264582"/>
        <w:bookmarkStart w:id="3996" w:name="_Toc112269864"/>
        <w:bookmarkEnd w:id="3993"/>
        <w:bookmarkEnd w:id="3994"/>
        <w:bookmarkEnd w:id="3995"/>
        <w:bookmarkEnd w:id="3996"/>
      </w:tr>
    </w:tbl>
    <w:p w14:paraId="16588BB9" w14:textId="251D2C67" w:rsidR="00261CA4" w:rsidDel="00D55967" w:rsidRDefault="00261CA4" w:rsidP="00D97C89">
      <w:pPr>
        <w:pStyle w:val="Caption"/>
        <w:rPr>
          <w:del w:id="3997" w:author="Bambi C" w:date="2022-08-24T13:39:00Z"/>
        </w:rPr>
      </w:pPr>
      <w:bookmarkStart w:id="3998" w:name="_Ref110949961"/>
      <w:del w:id="3999" w:author="Bambi C" w:date="2022-08-24T13:39:00Z">
        <w:r w:rsidDel="00D55967">
          <w:delText xml:space="preserve">Figure </w:delText>
        </w:r>
        <w:r w:rsidR="00DE6474" w:rsidDel="00D55967">
          <w:fldChar w:fldCharType="begin"/>
        </w:r>
        <w:r w:rsidR="00DE6474" w:rsidDel="00D55967">
          <w:delInstrText xml:space="preserve"> SEQ Figure \* ARABIC </w:delInstrText>
        </w:r>
        <w:r w:rsidR="00DE6474" w:rsidDel="00D55967">
          <w:fldChar w:fldCharType="separate"/>
        </w:r>
        <w:r w:rsidR="000105A7" w:rsidDel="00D55967">
          <w:rPr>
            <w:noProof/>
          </w:rPr>
          <w:delText>17</w:delText>
        </w:r>
        <w:r w:rsidR="00DE6474" w:rsidDel="00D55967">
          <w:rPr>
            <w:noProof/>
          </w:rPr>
          <w:fldChar w:fldCharType="end"/>
        </w:r>
        <w:bookmarkEnd w:id="3998"/>
        <w:r w:rsidDel="00D55967">
          <w:delText xml:space="preserve">. </w:delText>
        </w:r>
      </w:del>
      <w:moveFromRangeStart w:id="4000" w:author="Bambi C" w:date="2022-08-24T13:39:00Z" w:name="move112240772"/>
      <w:moveFrom w:id="4001" w:author="Bambi C" w:date="2022-08-24T13:39:00Z">
        <w:del w:id="4002" w:author="Bambi C" w:date="2022-08-24T13:39:00Z">
          <w:r w:rsidDel="00D55967">
            <w:delText>Source code to</w:delText>
          </w:r>
          <w:r w:rsidR="00C012A5" w:rsidDel="00D55967">
            <w:delText xml:space="preserve"> Exit the program</w:delText>
          </w:r>
        </w:del>
      </w:moveFrom>
      <w:bookmarkStart w:id="4003" w:name="_Toc112243364"/>
      <w:bookmarkStart w:id="4004" w:name="_Toc112243619"/>
      <w:bookmarkStart w:id="4005" w:name="_Toc112264583"/>
      <w:bookmarkStart w:id="4006" w:name="_Toc112269865"/>
      <w:bookmarkEnd w:id="4003"/>
      <w:bookmarkEnd w:id="4004"/>
      <w:bookmarkEnd w:id="4005"/>
      <w:bookmarkEnd w:id="4006"/>
      <w:moveFromRangeEnd w:id="4000"/>
    </w:p>
    <w:p w14:paraId="538FD258" w14:textId="7F7B9344" w:rsidR="00015812" w:rsidDel="00D55967" w:rsidRDefault="00261CA4" w:rsidP="00261CA4">
      <w:pPr>
        <w:jc w:val="right"/>
        <w:rPr>
          <w:del w:id="4007" w:author="Bambi C" w:date="2022-08-24T13:39:00Z"/>
        </w:rPr>
      </w:pPr>
      <w:del w:id="4008" w:author="Bambi C" w:date="2022-08-24T13:39:00Z">
        <w:r w:rsidRPr="000527C0" w:rsidDel="00D55967">
          <w:delText>[</w:delText>
        </w:r>
        <w:r w:rsidRPr="000527C0" w:rsidDel="00D55967">
          <w:fldChar w:fldCharType="begin"/>
        </w:r>
        <w:r w:rsidRPr="000527C0" w:rsidDel="00D55967">
          <w:delInstrText xml:space="preserve"> REF _Ref108280728 \h  \* MERGEFORMAT </w:delInstrText>
        </w:r>
        <w:r w:rsidRPr="000527C0" w:rsidDel="00D55967">
          <w:fldChar w:fldCharType="separate"/>
        </w:r>
        <w:r w:rsidRPr="000527C0" w:rsidDel="00D55967">
          <w:delText>Table of Contents</w:delText>
        </w:r>
        <w:r w:rsidRPr="000527C0" w:rsidDel="00D55967">
          <w:fldChar w:fldCharType="end"/>
        </w:r>
        <w:r w:rsidRPr="000527C0" w:rsidDel="00D55967">
          <w:delText>]</w:delText>
        </w:r>
        <w:bookmarkStart w:id="4009" w:name="_Toc112243365"/>
        <w:bookmarkStart w:id="4010" w:name="_Toc112243620"/>
        <w:bookmarkStart w:id="4011" w:name="_Toc112264584"/>
        <w:bookmarkStart w:id="4012" w:name="_Toc112269866"/>
        <w:bookmarkEnd w:id="4009"/>
        <w:bookmarkEnd w:id="4010"/>
        <w:bookmarkEnd w:id="4011"/>
        <w:bookmarkEnd w:id="4012"/>
      </w:del>
    </w:p>
    <w:p w14:paraId="713C4009" w14:textId="0C101F7F" w:rsidR="00F20E3E" w:rsidRPr="000527C0" w:rsidRDefault="00374946" w:rsidP="000663EC">
      <w:pPr>
        <w:pStyle w:val="Heading3"/>
      </w:pPr>
      <w:bookmarkStart w:id="4013" w:name="_Toc111378241"/>
      <w:bookmarkStart w:id="4014" w:name="_Toc111401795"/>
      <w:bookmarkStart w:id="4015" w:name="_Toc111378242"/>
      <w:bookmarkStart w:id="4016" w:name="_Toc111401796"/>
      <w:bookmarkStart w:id="4017" w:name="_Toc111378243"/>
      <w:bookmarkStart w:id="4018" w:name="_Toc111401797"/>
      <w:bookmarkStart w:id="4019" w:name="_Toc111378244"/>
      <w:bookmarkStart w:id="4020" w:name="_Toc111401798"/>
      <w:bookmarkStart w:id="4021" w:name="_Toc111378246"/>
      <w:bookmarkStart w:id="4022" w:name="_Toc111401800"/>
      <w:bookmarkStart w:id="4023" w:name="_Toc111378247"/>
      <w:bookmarkStart w:id="4024" w:name="_Toc111401801"/>
      <w:bookmarkStart w:id="4025" w:name="_Toc111378248"/>
      <w:bookmarkStart w:id="4026" w:name="_Toc111401802"/>
      <w:bookmarkStart w:id="4027" w:name="_Toc111378249"/>
      <w:bookmarkStart w:id="4028" w:name="_Toc111401803"/>
      <w:bookmarkStart w:id="4029" w:name="_Toc111378250"/>
      <w:bookmarkStart w:id="4030" w:name="_Toc111401804"/>
      <w:bookmarkStart w:id="4031" w:name="_Toc111378251"/>
      <w:bookmarkStart w:id="4032" w:name="_Toc111401805"/>
      <w:bookmarkStart w:id="4033" w:name="_Toc111378252"/>
      <w:bookmarkStart w:id="4034" w:name="_Toc111401806"/>
      <w:bookmarkStart w:id="4035" w:name="_Toc111378253"/>
      <w:bookmarkStart w:id="4036" w:name="_Toc111401807"/>
      <w:bookmarkStart w:id="4037" w:name="_Toc111378254"/>
      <w:bookmarkStart w:id="4038" w:name="_Toc111401808"/>
      <w:bookmarkStart w:id="4039" w:name="_Toc110380189"/>
      <w:bookmarkStart w:id="4040" w:name="_Toc110350315"/>
      <w:bookmarkStart w:id="4041" w:name="_Toc110380190"/>
      <w:bookmarkStart w:id="4042" w:name="_Toc110350316"/>
      <w:bookmarkStart w:id="4043" w:name="_Toc110380191"/>
      <w:bookmarkStart w:id="4044" w:name="_Toc110350317"/>
      <w:bookmarkStart w:id="4045" w:name="_Toc110380192"/>
      <w:bookmarkStart w:id="4046" w:name="_Toc110350318"/>
      <w:bookmarkStart w:id="4047" w:name="_Toc110380193"/>
      <w:bookmarkStart w:id="4048" w:name="_Toc110350321"/>
      <w:bookmarkStart w:id="4049" w:name="_Toc110380196"/>
      <w:bookmarkStart w:id="4050" w:name="_Toc110350322"/>
      <w:bookmarkStart w:id="4051" w:name="_Toc110380197"/>
      <w:bookmarkStart w:id="4052" w:name="_Toc110350323"/>
      <w:bookmarkStart w:id="4053" w:name="_Toc110380198"/>
      <w:bookmarkStart w:id="4054" w:name="_Toc110350324"/>
      <w:bookmarkStart w:id="4055" w:name="_Toc110380199"/>
      <w:bookmarkStart w:id="4056" w:name="_Toc110350325"/>
      <w:bookmarkStart w:id="4057" w:name="_Toc110380200"/>
      <w:bookmarkStart w:id="4058" w:name="_Toc110350326"/>
      <w:bookmarkStart w:id="4059" w:name="_Toc110380201"/>
      <w:bookmarkStart w:id="4060" w:name="_Toc110350327"/>
      <w:bookmarkStart w:id="4061" w:name="_Toc110380202"/>
      <w:bookmarkStart w:id="4062" w:name="_Toc110350328"/>
      <w:bookmarkStart w:id="4063" w:name="_Toc110380203"/>
      <w:bookmarkStart w:id="4064" w:name="_Toc110350329"/>
      <w:bookmarkStart w:id="4065" w:name="_Toc110380204"/>
      <w:bookmarkStart w:id="4066" w:name="_Toc110350330"/>
      <w:bookmarkStart w:id="4067" w:name="_Toc110380205"/>
      <w:bookmarkStart w:id="4068" w:name="_Toc110350331"/>
      <w:bookmarkStart w:id="4069" w:name="_Toc110380206"/>
      <w:bookmarkStart w:id="4070" w:name="_Toc110350332"/>
      <w:bookmarkStart w:id="4071" w:name="_Toc110380207"/>
      <w:bookmarkStart w:id="4072" w:name="_Toc110350339"/>
      <w:bookmarkStart w:id="4073" w:name="_Toc110380214"/>
      <w:bookmarkStart w:id="4074" w:name="_Toc110350340"/>
      <w:bookmarkStart w:id="4075" w:name="_Toc110380215"/>
      <w:bookmarkStart w:id="4076" w:name="_Toc110350341"/>
      <w:bookmarkStart w:id="4077" w:name="_Toc110380216"/>
      <w:bookmarkStart w:id="4078" w:name="_Toc110350342"/>
      <w:bookmarkStart w:id="4079" w:name="_Toc110380217"/>
      <w:bookmarkStart w:id="4080" w:name="_Toc110350343"/>
      <w:bookmarkStart w:id="4081" w:name="_Toc110380218"/>
      <w:bookmarkStart w:id="4082" w:name="_Toc110350344"/>
      <w:bookmarkStart w:id="4083" w:name="_Toc110380219"/>
      <w:bookmarkStart w:id="4084" w:name="_Toc110350345"/>
      <w:bookmarkStart w:id="4085" w:name="_Toc110380220"/>
      <w:bookmarkStart w:id="4086" w:name="_Toc110350346"/>
      <w:bookmarkStart w:id="4087" w:name="_Toc110380221"/>
      <w:bookmarkStart w:id="4088" w:name="_Toc110350347"/>
      <w:bookmarkStart w:id="4089" w:name="_Toc110380222"/>
      <w:bookmarkStart w:id="4090" w:name="_Toc110350348"/>
      <w:bookmarkStart w:id="4091" w:name="_Toc110380223"/>
      <w:bookmarkStart w:id="4092" w:name="_Toc110350349"/>
      <w:bookmarkStart w:id="4093" w:name="_Toc110380224"/>
      <w:bookmarkStart w:id="4094" w:name="_Toc110350350"/>
      <w:bookmarkStart w:id="4095" w:name="_Toc110380225"/>
      <w:bookmarkStart w:id="4096" w:name="_Toc110350351"/>
      <w:bookmarkStart w:id="4097" w:name="_Toc110380226"/>
      <w:bookmarkStart w:id="4098" w:name="_Toc110350352"/>
      <w:bookmarkStart w:id="4099" w:name="_Toc110380227"/>
      <w:bookmarkStart w:id="4100" w:name="_Toc110350353"/>
      <w:bookmarkStart w:id="4101" w:name="_Toc110380228"/>
      <w:bookmarkStart w:id="4102" w:name="_Toc110350354"/>
      <w:bookmarkStart w:id="4103" w:name="_Toc110380229"/>
      <w:bookmarkStart w:id="4104" w:name="_Toc110350355"/>
      <w:bookmarkStart w:id="4105" w:name="_Toc110380230"/>
      <w:bookmarkStart w:id="4106" w:name="_Toc110350356"/>
      <w:bookmarkStart w:id="4107" w:name="_Toc110380231"/>
      <w:bookmarkStart w:id="4108" w:name="_Toc110350357"/>
      <w:bookmarkStart w:id="4109" w:name="_Toc110380232"/>
      <w:bookmarkStart w:id="4110" w:name="_Toc110350358"/>
      <w:bookmarkStart w:id="4111" w:name="_Toc110380233"/>
      <w:bookmarkStart w:id="4112" w:name="_Toc110350361"/>
      <w:bookmarkStart w:id="4113" w:name="_Toc110380236"/>
      <w:bookmarkStart w:id="4114" w:name="_Toc110350362"/>
      <w:bookmarkStart w:id="4115" w:name="_Toc110380237"/>
      <w:bookmarkStart w:id="4116" w:name="_Toc109750109"/>
      <w:bookmarkStart w:id="4117" w:name="_Toc110350363"/>
      <w:bookmarkStart w:id="4118" w:name="_Toc110380238"/>
      <w:bookmarkStart w:id="4119" w:name="_Toc109750007"/>
      <w:bookmarkStart w:id="4120" w:name="_Toc109750059"/>
      <w:bookmarkStart w:id="4121" w:name="_Toc109750110"/>
      <w:bookmarkStart w:id="4122" w:name="_Toc109750160"/>
      <w:bookmarkStart w:id="4123" w:name="_Toc109750301"/>
      <w:bookmarkStart w:id="4124" w:name="_Toc110350364"/>
      <w:bookmarkStart w:id="4125" w:name="_Toc110380239"/>
      <w:bookmarkStart w:id="4126" w:name="_Toc109750008"/>
      <w:bookmarkStart w:id="4127" w:name="_Toc109750060"/>
      <w:bookmarkStart w:id="4128" w:name="_Toc109750111"/>
      <w:bookmarkStart w:id="4129" w:name="_Toc109750161"/>
      <w:bookmarkStart w:id="4130" w:name="_Toc109750252"/>
      <w:bookmarkStart w:id="4131" w:name="_Toc109750302"/>
      <w:bookmarkStart w:id="4132" w:name="_Toc109750352"/>
      <w:bookmarkStart w:id="4133" w:name="_Toc109750444"/>
      <w:bookmarkStart w:id="4134" w:name="_Toc109750493"/>
      <w:bookmarkStart w:id="4135" w:name="_Toc110350365"/>
      <w:bookmarkStart w:id="4136" w:name="_Toc110380240"/>
      <w:bookmarkStart w:id="4137" w:name="_Toc109750009"/>
      <w:bookmarkStart w:id="4138" w:name="_Toc109750061"/>
      <w:bookmarkStart w:id="4139" w:name="_Toc109750112"/>
      <w:bookmarkStart w:id="4140" w:name="_Toc109750162"/>
      <w:bookmarkStart w:id="4141" w:name="_Toc109750253"/>
      <w:bookmarkStart w:id="4142" w:name="_Toc109750303"/>
      <w:bookmarkStart w:id="4143" w:name="_Toc109750353"/>
      <w:bookmarkStart w:id="4144" w:name="_Toc109750445"/>
      <w:bookmarkStart w:id="4145" w:name="_Toc109750494"/>
      <w:bookmarkStart w:id="4146" w:name="_Toc110350366"/>
      <w:bookmarkStart w:id="4147" w:name="_Toc110380241"/>
      <w:bookmarkStart w:id="4148" w:name="_Toc109750010"/>
      <w:bookmarkStart w:id="4149" w:name="_Toc109750062"/>
      <w:bookmarkStart w:id="4150" w:name="_Toc109750113"/>
      <w:bookmarkStart w:id="4151" w:name="_Toc109750163"/>
      <w:bookmarkStart w:id="4152" w:name="_Toc109750254"/>
      <w:bookmarkStart w:id="4153" w:name="_Toc109750304"/>
      <w:bookmarkStart w:id="4154" w:name="_Toc109750354"/>
      <w:bookmarkStart w:id="4155" w:name="_Toc109750446"/>
      <w:bookmarkStart w:id="4156" w:name="_Toc109750495"/>
      <w:bookmarkStart w:id="4157" w:name="_Toc110350367"/>
      <w:bookmarkStart w:id="4158" w:name="_Toc110380242"/>
      <w:bookmarkStart w:id="4159" w:name="_Toc109750011"/>
      <w:bookmarkStart w:id="4160" w:name="_Toc109750063"/>
      <w:bookmarkStart w:id="4161" w:name="_Toc109750114"/>
      <w:bookmarkStart w:id="4162" w:name="_Toc109750164"/>
      <w:bookmarkStart w:id="4163" w:name="_Toc109750255"/>
      <w:bookmarkStart w:id="4164" w:name="_Toc109750305"/>
      <w:bookmarkStart w:id="4165" w:name="_Toc109750355"/>
      <w:bookmarkStart w:id="4166" w:name="_Toc109750447"/>
      <w:bookmarkStart w:id="4167" w:name="_Toc109750496"/>
      <w:bookmarkStart w:id="4168" w:name="_Toc110350368"/>
      <w:bookmarkStart w:id="4169" w:name="_Toc110380243"/>
      <w:bookmarkStart w:id="4170" w:name="_Toc109750012"/>
      <w:bookmarkStart w:id="4171" w:name="_Toc109750064"/>
      <w:bookmarkStart w:id="4172" w:name="_Toc109750115"/>
      <w:bookmarkStart w:id="4173" w:name="_Toc109750165"/>
      <w:bookmarkStart w:id="4174" w:name="_Toc109750256"/>
      <w:bookmarkStart w:id="4175" w:name="_Toc109750306"/>
      <w:bookmarkStart w:id="4176" w:name="_Toc109750356"/>
      <w:bookmarkStart w:id="4177" w:name="_Toc109750448"/>
      <w:bookmarkStart w:id="4178" w:name="_Toc109750497"/>
      <w:bookmarkStart w:id="4179" w:name="_Toc110350369"/>
      <w:bookmarkStart w:id="4180" w:name="_Toc110380244"/>
      <w:bookmarkStart w:id="4181" w:name="_Toc109750013"/>
      <w:bookmarkStart w:id="4182" w:name="_Toc109750065"/>
      <w:bookmarkStart w:id="4183" w:name="_Toc109750116"/>
      <w:bookmarkStart w:id="4184" w:name="_Toc109750166"/>
      <w:bookmarkStart w:id="4185" w:name="_Toc109750257"/>
      <w:bookmarkStart w:id="4186" w:name="_Toc109750307"/>
      <w:bookmarkStart w:id="4187" w:name="_Toc109750357"/>
      <w:bookmarkStart w:id="4188" w:name="_Toc109750449"/>
      <w:bookmarkStart w:id="4189" w:name="_Toc109750498"/>
      <w:bookmarkStart w:id="4190" w:name="_Toc110350370"/>
      <w:bookmarkStart w:id="4191" w:name="_Toc110380245"/>
      <w:bookmarkStart w:id="4192" w:name="_Toc110350371"/>
      <w:bookmarkStart w:id="4193" w:name="_Toc110380246"/>
      <w:bookmarkStart w:id="4194" w:name="_Toc108987783"/>
      <w:bookmarkStart w:id="4195" w:name="_Toc109061014"/>
      <w:bookmarkStart w:id="4196" w:name="_Toc109061052"/>
      <w:bookmarkStart w:id="4197" w:name="_Toc109061477"/>
      <w:bookmarkStart w:id="4198" w:name="_Toc109745660"/>
      <w:bookmarkStart w:id="4199" w:name="_Toc109745749"/>
      <w:bookmarkStart w:id="4200" w:name="_Toc109745790"/>
      <w:bookmarkStart w:id="4201" w:name="_Toc109745830"/>
      <w:bookmarkStart w:id="4202" w:name="_Toc109745872"/>
      <w:bookmarkStart w:id="4203" w:name="_Toc109745911"/>
      <w:bookmarkStart w:id="4204" w:name="_Toc109745952"/>
      <w:bookmarkStart w:id="4205" w:name="_Toc109745994"/>
      <w:bookmarkStart w:id="4206" w:name="_Toc109746035"/>
      <w:bookmarkStart w:id="4207" w:name="_Toc110350372"/>
      <w:bookmarkStart w:id="4208" w:name="_Toc110380247"/>
      <w:bookmarkStart w:id="4209" w:name="_Toc108987785"/>
      <w:bookmarkStart w:id="4210" w:name="_Toc109061016"/>
      <w:bookmarkStart w:id="4211" w:name="_Toc109061054"/>
      <w:bookmarkStart w:id="4212" w:name="_Toc109061479"/>
      <w:bookmarkStart w:id="4213" w:name="_Toc109745662"/>
      <w:bookmarkStart w:id="4214" w:name="_Toc109745751"/>
      <w:bookmarkStart w:id="4215" w:name="_Toc109745792"/>
      <w:bookmarkStart w:id="4216" w:name="_Toc109745832"/>
      <w:bookmarkStart w:id="4217" w:name="_Toc109745874"/>
      <w:bookmarkStart w:id="4218" w:name="_Toc109745913"/>
      <w:bookmarkStart w:id="4219" w:name="_Toc109745954"/>
      <w:bookmarkStart w:id="4220" w:name="_Toc109745996"/>
      <w:bookmarkStart w:id="4221" w:name="_Toc109746037"/>
      <w:bookmarkStart w:id="4222" w:name="_Toc110350374"/>
      <w:bookmarkStart w:id="4223" w:name="_Toc110380249"/>
      <w:bookmarkStart w:id="4224" w:name="_Toc109745664"/>
      <w:bookmarkStart w:id="4225" w:name="_Toc109745753"/>
      <w:bookmarkStart w:id="4226" w:name="_Toc109745794"/>
      <w:bookmarkStart w:id="4227" w:name="_Toc109745834"/>
      <w:bookmarkStart w:id="4228" w:name="_Toc109745876"/>
      <w:bookmarkStart w:id="4229" w:name="_Toc109745915"/>
      <w:bookmarkStart w:id="4230" w:name="_Toc109745956"/>
      <w:bookmarkStart w:id="4231" w:name="_Toc109745998"/>
      <w:bookmarkStart w:id="4232" w:name="_Toc109746039"/>
      <w:bookmarkStart w:id="4233" w:name="_Toc109749905"/>
      <w:bookmarkStart w:id="4234" w:name="_Toc109750016"/>
      <w:bookmarkStart w:id="4235" w:name="_Toc109750068"/>
      <w:bookmarkStart w:id="4236" w:name="_Toc109750119"/>
      <w:bookmarkStart w:id="4237" w:name="_Toc109750169"/>
      <w:bookmarkStart w:id="4238" w:name="_Toc109750211"/>
      <w:bookmarkStart w:id="4239" w:name="_Toc109750260"/>
      <w:bookmarkStart w:id="4240" w:name="_Toc109750310"/>
      <w:bookmarkStart w:id="4241" w:name="_Toc109750360"/>
      <w:bookmarkStart w:id="4242" w:name="_Toc109750402"/>
      <w:bookmarkStart w:id="4243" w:name="_Toc109750452"/>
      <w:bookmarkStart w:id="4244" w:name="_Toc109750501"/>
      <w:bookmarkStart w:id="4245" w:name="_Toc109750544"/>
      <w:bookmarkStart w:id="4246" w:name="_Toc109750587"/>
      <w:bookmarkStart w:id="4247" w:name="_Toc109750629"/>
      <w:bookmarkStart w:id="4248" w:name="_Toc109751948"/>
      <w:bookmarkStart w:id="4249" w:name="_Toc109758179"/>
      <w:bookmarkStart w:id="4250" w:name="_Toc110337666"/>
      <w:bookmarkStart w:id="4251" w:name="_Toc110338805"/>
      <w:bookmarkStart w:id="4252" w:name="_Toc110338841"/>
      <w:bookmarkStart w:id="4253" w:name="_Toc110338876"/>
      <w:bookmarkStart w:id="4254" w:name="_Toc110338911"/>
      <w:bookmarkStart w:id="4255" w:name="_Toc110340964"/>
      <w:bookmarkStart w:id="4256" w:name="_Toc110341115"/>
      <w:bookmarkStart w:id="4257" w:name="_Toc110341185"/>
      <w:bookmarkStart w:id="4258" w:name="_Toc110341252"/>
      <w:bookmarkStart w:id="4259" w:name="_Toc110349533"/>
      <w:bookmarkStart w:id="4260" w:name="_Toc110349629"/>
      <w:bookmarkStart w:id="4261" w:name="_Toc110350375"/>
      <w:bookmarkStart w:id="4262" w:name="_Toc110380250"/>
      <w:bookmarkStart w:id="4263" w:name="_Toc109745665"/>
      <w:bookmarkStart w:id="4264" w:name="_Toc109745754"/>
      <w:bookmarkStart w:id="4265" w:name="_Toc109745795"/>
      <w:bookmarkStart w:id="4266" w:name="_Toc109745835"/>
      <w:bookmarkStart w:id="4267" w:name="_Toc109745877"/>
      <w:bookmarkStart w:id="4268" w:name="_Toc109745916"/>
      <w:bookmarkStart w:id="4269" w:name="_Toc109745957"/>
      <w:bookmarkStart w:id="4270" w:name="_Toc109745999"/>
      <w:bookmarkStart w:id="4271" w:name="_Toc109746040"/>
      <w:bookmarkStart w:id="4272" w:name="_Toc109749906"/>
      <w:bookmarkStart w:id="4273" w:name="_Toc109750017"/>
      <w:bookmarkStart w:id="4274" w:name="_Toc109750069"/>
      <w:bookmarkStart w:id="4275" w:name="_Toc109750120"/>
      <w:bookmarkStart w:id="4276" w:name="_Toc109750170"/>
      <w:bookmarkStart w:id="4277" w:name="_Toc109750212"/>
      <w:bookmarkStart w:id="4278" w:name="_Toc109750261"/>
      <w:bookmarkStart w:id="4279" w:name="_Toc109750311"/>
      <w:bookmarkStart w:id="4280" w:name="_Toc109750361"/>
      <w:bookmarkStart w:id="4281" w:name="_Toc109750403"/>
      <w:bookmarkStart w:id="4282" w:name="_Toc109750453"/>
      <w:bookmarkStart w:id="4283" w:name="_Toc109750502"/>
      <w:bookmarkStart w:id="4284" w:name="_Toc109750545"/>
      <w:bookmarkStart w:id="4285" w:name="_Toc109750588"/>
      <w:bookmarkStart w:id="4286" w:name="_Toc109750630"/>
      <w:bookmarkStart w:id="4287" w:name="_Toc109751949"/>
      <w:bookmarkStart w:id="4288" w:name="_Toc109758180"/>
      <w:bookmarkStart w:id="4289" w:name="_Toc110337667"/>
      <w:bookmarkStart w:id="4290" w:name="_Toc110338806"/>
      <w:bookmarkStart w:id="4291" w:name="_Toc110338842"/>
      <w:bookmarkStart w:id="4292" w:name="_Toc110338877"/>
      <w:bookmarkStart w:id="4293" w:name="_Toc110338912"/>
      <w:bookmarkStart w:id="4294" w:name="_Toc110340965"/>
      <w:bookmarkStart w:id="4295" w:name="_Toc110341116"/>
      <w:bookmarkStart w:id="4296" w:name="_Toc110341186"/>
      <w:bookmarkStart w:id="4297" w:name="_Toc110341253"/>
      <w:bookmarkStart w:id="4298" w:name="_Toc110349534"/>
      <w:bookmarkStart w:id="4299" w:name="_Toc110349630"/>
      <w:bookmarkStart w:id="4300" w:name="_Toc110350376"/>
      <w:bookmarkStart w:id="4301" w:name="_Toc110380251"/>
      <w:bookmarkStart w:id="4302" w:name="_Toc112269867"/>
      <w:bookmarkEnd w:id="4013"/>
      <w:bookmarkEnd w:id="4014"/>
      <w:bookmarkEnd w:id="4015"/>
      <w:bookmarkEnd w:id="4016"/>
      <w:bookmarkEnd w:id="4017"/>
      <w:bookmarkEnd w:id="4018"/>
      <w:bookmarkEnd w:id="4019"/>
      <w:bookmarkEnd w:id="4020"/>
      <w:bookmarkEnd w:id="4021"/>
      <w:bookmarkEnd w:id="4022"/>
      <w:bookmarkEnd w:id="4023"/>
      <w:bookmarkEnd w:id="4024"/>
      <w:bookmarkEnd w:id="4025"/>
      <w:bookmarkEnd w:id="4026"/>
      <w:bookmarkEnd w:id="4027"/>
      <w:bookmarkEnd w:id="4028"/>
      <w:bookmarkEnd w:id="4029"/>
      <w:bookmarkEnd w:id="4030"/>
      <w:bookmarkEnd w:id="4031"/>
      <w:bookmarkEnd w:id="4032"/>
      <w:bookmarkEnd w:id="4033"/>
      <w:bookmarkEnd w:id="4034"/>
      <w:bookmarkEnd w:id="4035"/>
      <w:bookmarkEnd w:id="4036"/>
      <w:bookmarkEnd w:id="4037"/>
      <w:bookmarkEnd w:id="4038"/>
      <w:bookmarkEnd w:id="4039"/>
      <w:bookmarkEnd w:id="4040"/>
      <w:bookmarkEnd w:id="4041"/>
      <w:bookmarkEnd w:id="4042"/>
      <w:bookmarkEnd w:id="4043"/>
      <w:bookmarkEnd w:id="4044"/>
      <w:bookmarkEnd w:id="4045"/>
      <w:bookmarkEnd w:id="4046"/>
      <w:bookmarkEnd w:id="4047"/>
      <w:bookmarkEnd w:id="4048"/>
      <w:bookmarkEnd w:id="4049"/>
      <w:bookmarkEnd w:id="4050"/>
      <w:bookmarkEnd w:id="4051"/>
      <w:bookmarkEnd w:id="4052"/>
      <w:bookmarkEnd w:id="4053"/>
      <w:bookmarkEnd w:id="4054"/>
      <w:bookmarkEnd w:id="4055"/>
      <w:bookmarkEnd w:id="4056"/>
      <w:bookmarkEnd w:id="4057"/>
      <w:bookmarkEnd w:id="4058"/>
      <w:bookmarkEnd w:id="4059"/>
      <w:bookmarkEnd w:id="4060"/>
      <w:bookmarkEnd w:id="4061"/>
      <w:bookmarkEnd w:id="4062"/>
      <w:bookmarkEnd w:id="4063"/>
      <w:bookmarkEnd w:id="4064"/>
      <w:bookmarkEnd w:id="4065"/>
      <w:bookmarkEnd w:id="4066"/>
      <w:bookmarkEnd w:id="4067"/>
      <w:bookmarkEnd w:id="4068"/>
      <w:bookmarkEnd w:id="4069"/>
      <w:bookmarkEnd w:id="4070"/>
      <w:bookmarkEnd w:id="4071"/>
      <w:bookmarkEnd w:id="4072"/>
      <w:bookmarkEnd w:id="4073"/>
      <w:bookmarkEnd w:id="4074"/>
      <w:bookmarkEnd w:id="4075"/>
      <w:bookmarkEnd w:id="4076"/>
      <w:bookmarkEnd w:id="4077"/>
      <w:bookmarkEnd w:id="4078"/>
      <w:bookmarkEnd w:id="4079"/>
      <w:bookmarkEnd w:id="4080"/>
      <w:bookmarkEnd w:id="4081"/>
      <w:bookmarkEnd w:id="4082"/>
      <w:bookmarkEnd w:id="4083"/>
      <w:bookmarkEnd w:id="4084"/>
      <w:bookmarkEnd w:id="4085"/>
      <w:bookmarkEnd w:id="4086"/>
      <w:bookmarkEnd w:id="4087"/>
      <w:bookmarkEnd w:id="4088"/>
      <w:bookmarkEnd w:id="4089"/>
      <w:bookmarkEnd w:id="4090"/>
      <w:bookmarkEnd w:id="4091"/>
      <w:bookmarkEnd w:id="4092"/>
      <w:bookmarkEnd w:id="4093"/>
      <w:bookmarkEnd w:id="4094"/>
      <w:bookmarkEnd w:id="4095"/>
      <w:bookmarkEnd w:id="4096"/>
      <w:bookmarkEnd w:id="4097"/>
      <w:bookmarkEnd w:id="4098"/>
      <w:bookmarkEnd w:id="4099"/>
      <w:bookmarkEnd w:id="4100"/>
      <w:bookmarkEnd w:id="4101"/>
      <w:bookmarkEnd w:id="4102"/>
      <w:bookmarkEnd w:id="4103"/>
      <w:bookmarkEnd w:id="4104"/>
      <w:bookmarkEnd w:id="4105"/>
      <w:bookmarkEnd w:id="4106"/>
      <w:bookmarkEnd w:id="4107"/>
      <w:bookmarkEnd w:id="4108"/>
      <w:bookmarkEnd w:id="4109"/>
      <w:bookmarkEnd w:id="4110"/>
      <w:bookmarkEnd w:id="4111"/>
      <w:bookmarkEnd w:id="4112"/>
      <w:bookmarkEnd w:id="4113"/>
      <w:bookmarkEnd w:id="4114"/>
      <w:bookmarkEnd w:id="4115"/>
      <w:bookmarkEnd w:id="4116"/>
      <w:bookmarkEnd w:id="4117"/>
      <w:bookmarkEnd w:id="4118"/>
      <w:bookmarkEnd w:id="4119"/>
      <w:bookmarkEnd w:id="4120"/>
      <w:bookmarkEnd w:id="4121"/>
      <w:bookmarkEnd w:id="4122"/>
      <w:bookmarkEnd w:id="4123"/>
      <w:bookmarkEnd w:id="4124"/>
      <w:bookmarkEnd w:id="4125"/>
      <w:bookmarkEnd w:id="4126"/>
      <w:bookmarkEnd w:id="4127"/>
      <w:bookmarkEnd w:id="4128"/>
      <w:bookmarkEnd w:id="4129"/>
      <w:bookmarkEnd w:id="4130"/>
      <w:bookmarkEnd w:id="4131"/>
      <w:bookmarkEnd w:id="4132"/>
      <w:bookmarkEnd w:id="4133"/>
      <w:bookmarkEnd w:id="4134"/>
      <w:bookmarkEnd w:id="4135"/>
      <w:bookmarkEnd w:id="4136"/>
      <w:bookmarkEnd w:id="4137"/>
      <w:bookmarkEnd w:id="4138"/>
      <w:bookmarkEnd w:id="4139"/>
      <w:bookmarkEnd w:id="4140"/>
      <w:bookmarkEnd w:id="4141"/>
      <w:bookmarkEnd w:id="4142"/>
      <w:bookmarkEnd w:id="4143"/>
      <w:bookmarkEnd w:id="4144"/>
      <w:bookmarkEnd w:id="4145"/>
      <w:bookmarkEnd w:id="4146"/>
      <w:bookmarkEnd w:id="4147"/>
      <w:bookmarkEnd w:id="4148"/>
      <w:bookmarkEnd w:id="4149"/>
      <w:bookmarkEnd w:id="4150"/>
      <w:bookmarkEnd w:id="4151"/>
      <w:bookmarkEnd w:id="4152"/>
      <w:bookmarkEnd w:id="4153"/>
      <w:bookmarkEnd w:id="4154"/>
      <w:bookmarkEnd w:id="4155"/>
      <w:bookmarkEnd w:id="4156"/>
      <w:bookmarkEnd w:id="4157"/>
      <w:bookmarkEnd w:id="4158"/>
      <w:bookmarkEnd w:id="4159"/>
      <w:bookmarkEnd w:id="4160"/>
      <w:bookmarkEnd w:id="4161"/>
      <w:bookmarkEnd w:id="4162"/>
      <w:bookmarkEnd w:id="4163"/>
      <w:bookmarkEnd w:id="4164"/>
      <w:bookmarkEnd w:id="4165"/>
      <w:bookmarkEnd w:id="4166"/>
      <w:bookmarkEnd w:id="4167"/>
      <w:bookmarkEnd w:id="4168"/>
      <w:bookmarkEnd w:id="4169"/>
      <w:bookmarkEnd w:id="4170"/>
      <w:bookmarkEnd w:id="4171"/>
      <w:bookmarkEnd w:id="4172"/>
      <w:bookmarkEnd w:id="4173"/>
      <w:bookmarkEnd w:id="4174"/>
      <w:bookmarkEnd w:id="4175"/>
      <w:bookmarkEnd w:id="4176"/>
      <w:bookmarkEnd w:id="4177"/>
      <w:bookmarkEnd w:id="4178"/>
      <w:bookmarkEnd w:id="4179"/>
      <w:bookmarkEnd w:id="4180"/>
      <w:bookmarkEnd w:id="4181"/>
      <w:bookmarkEnd w:id="4182"/>
      <w:bookmarkEnd w:id="4183"/>
      <w:bookmarkEnd w:id="4184"/>
      <w:bookmarkEnd w:id="4185"/>
      <w:bookmarkEnd w:id="4186"/>
      <w:bookmarkEnd w:id="4187"/>
      <w:bookmarkEnd w:id="4188"/>
      <w:bookmarkEnd w:id="4189"/>
      <w:bookmarkEnd w:id="4190"/>
      <w:bookmarkEnd w:id="4191"/>
      <w:bookmarkEnd w:id="4192"/>
      <w:bookmarkEnd w:id="4193"/>
      <w:bookmarkEnd w:id="4194"/>
      <w:bookmarkEnd w:id="4195"/>
      <w:bookmarkEnd w:id="4196"/>
      <w:bookmarkEnd w:id="4197"/>
      <w:bookmarkEnd w:id="4198"/>
      <w:bookmarkEnd w:id="4199"/>
      <w:bookmarkEnd w:id="4200"/>
      <w:bookmarkEnd w:id="4201"/>
      <w:bookmarkEnd w:id="4202"/>
      <w:bookmarkEnd w:id="4203"/>
      <w:bookmarkEnd w:id="4204"/>
      <w:bookmarkEnd w:id="4205"/>
      <w:bookmarkEnd w:id="4206"/>
      <w:bookmarkEnd w:id="4207"/>
      <w:bookmarkEnd w:id="4208"/>
      <w:bookmarkEnd w:id="4209"/>
      <w:bookmarkEnd w:id="4210"/>
      <w:bookmarkEnd w:id="4211"/>
      <w:bookmarkEnd w:id="4212"/>
      <w:bookmarkEnd w:id="4213"/>
      <w:bookmarkEnd w:id="4214"/>
      <w:bookmarkEnd w:id="4215"/>
      <w:bookmarkEnd w:id="4216"/>
      <w:bookmarkEnd w:id="4217"/>
      <w:bookmarkEnd w:id="4218"/>
      <w:bookmarkEnd w:id="4219"/>
      <w:bookmarkEnd w:id="4220"/>
      <w:bookmarkEnd w:id="4221"/>
      <w:bookmarkEnd w:id="4222"/>
      <w:bookmarkEnd w:id="4223"/>
      <w:bookmarkEnd w:id="4224"/>
      <w:bookmarkEnd w:id="4225"/>
      <w:bookmarkEnd w:id="4226"/>
      <w:bookmarkEnd w:id="4227"/>
      <w:bookmarkEnd w:id="4228"/>
      <w:bookmarkEnd w:id="4229"/>
      <w:bookmarkEnd w:id="4230"/>
      <w:bookmarkEnd w:id="4231"/>
      <w:bookmarkEnd w:id="4232"/>
      <w:bookmarkEnd w:id="4233"/>
      <w:bookmarkEnd w:id="4234"/>
      <w:bookmarkEnd w:id="4235"/>
      <w:bookmarkEnd w:id="4236"/>
      <w:bookmarkEnd w:id="4237"/>
      <w:bookmarkEnd w:id="4238"/>
      <w:bookmarkEnd w:id="4239"/>
      <w:bookmarkEnd w:id="4240"/>
      <w:bookmarkEnd w:id="4241"/>
      <w:bookmarkEnd w:id="4242"/>
      <w:bookmarkEnd w:id="4243"/>
      <w:bookmarkEnd w:id="4244"/>
      <w:bookmarkEnd w:id="4245"/>
      <w:bookmarkEnd w:id="4246"/>
      <w:bookmarkEnd w:id="4247"/>
      <w:bookmarkEnd w:id="4248"/>
      <w:bookmarkEnd w:id="4249"/>
      <w:bookmarkEnd w:id="4250"/>
      <w:bookmarkEnd w:id="4251"/>
      <w:bookmarkEnd w:id="4252"/>
      <w:bookmarkEnd w:id="4253"/>
      <w:bookmarkEnd w:id="4254"/>
      <w:bookmarkEnd w:id="4255"/>
      <w:bookmarkEnd w:id="4256"/>
      <w:bookmarkEnd w:id="4257"/>
      <w:bookmarkEnd w:id="4258"/>
      <w:bookmarkEnd w:id="4259"/>
      <w:bookmarkEnd w:id="4260"/>
      <w:bookmarkEnd w:id="4261"/>
      <w:bookmarkEnd w:id="4262"/>
      <w:bookmarkEnd w:id="4263"/>
      <w:bookmarkEnd w:id="4264"/>
      <w:bookmarkEnd w:id="4265"/>
      <w:bookmarkEnd w:id="4266"/>
      <w:bookmarkEnd w:id="4267"/>
      <w:bookmarkEnd w:id="4268"/>
      <w:bookmarkEnd w:id="4269"/>
      <w:bookmarkEnd w:id="4270"/>
      <w:bookmarkEnd w:id="4271"/>
      <w:bookmarkEnd w:id="4272"/>
      <w:bookmarkEnd w:id="4273"/>
      <w:bookmarkEnd w:id="4274"/>
      <w:bookmarkEnd w:id="4275"/>
      <w:bookmarkEnd w:id="4276"/>
      <w:bookmarkEnd w:id="4277"/>
      <w:bookmarkEnd w:id="4278"/>
      <w:bookmarkEnd w:id="4279"/>
      <w:bookmarkEnd w:id="4280"/>
      <w:bookmarkEnd w:id="4281"/>
      <w:bookmarkEnd w:id="4282"/>
      <w:bookmarkEnd w:id="4283"/>
      <w:bookmarkEnd w:id="4284"/>
      <w:bookmarkEnd w:id="4285"/>
      <w:bookmarkEnd w:id="4286"/>
      <w:bookmarkEnd w:id="4287"/>
      <w:bookmarkEnd w:id="4288"/>
      <w:bookmarkEnd w:id="4289"/>
      <w:bookmarkEnd w:id="4290"/>
      <w:bookmarkEnd w:id="4291"/>
      <w:bookmarkEnd w:id="4292"/>
      <w:bookmarkEnd w:id="4293"/>
      <w:bookmarkEnd w:id="4294"/>
      <w:bookmarkEnd w:id="4295"/>
      <w:bookmarkEnd w:id="4296"/>
      <w:bookmarkEnd w:id="4297"/>
      <w:bookmarkEnd w:id="4298"/>
      <w:bookmarkEnd w:id="4299"/>
      <w:bookmarkEnd w:id="4300"/>
      <w:bookmarkEnd w:id="4301"/>
      <w:r w:rsidRPr="000527C0">
        <w:t>Proposed solution</w:t>
      </w:r>
      <w:bookmarkEnd w:id="4302"/>
    </w:p>
    <w:p w14:paraId="482DFEB1" w14:textId="760163CA" w:rsidR="00E24A34" w:rsidRPr="000527C0" w:rsidRDefault="00484B7E" w:rsidP="00AE188E">
      <w:r w:rsidRPr="000527C0">
        <w:t xml:space="preserve">The following source code is my program for </w:t>
      </w:r>
      <w:r w:rsidR="00BC00BC" w:rsidRPr="000527C0">
        <w:t>Assignment0</w:t>
      </w:r>
      <w:ins w:id="4303" w:author="Bambi C" w:date="2022-08-19T11:59:00Z">
        <w:r w:rsidR="00EF1018">
          <w:t>7</w:t>
        </w:r>
      </w:ins>
      <w:del w:id="4304" w:author="Bambi C" w:date="2022-08-19T11:59:00Z">
        <w:r w:rsidR="00BC00BC" w:rsidDel="00EF1018">
          <w:delText>6</w:delText>
        </w:r>
      </w:del>
      <w:r w:rsidR="00BC00BC" w:rsidRPr="000527C0">
        <w:t xml:space="preserve"> </w:t>
      </w:r>
      <w:r w:rsidR="00993BED" w:rsidRPr="000527C0">
        <w:t>(</w:t>
      </w:r>
      <w:r w:rsidR="00993BED" w:rsidRPr="000527C0">
        <w:fldChar w:fldCharType="begin"/>
      </w:r>
      <w:r w:rsidR="00993BED" w:rsidRPr="000527C0">
        <w:instrText xml:space="preserve"> REF _Ref109757491 \h </w:instrText>
      </w:r>
      <w:r w:rsidR="000527C0">
        <w:instrText xml:space="preserve"> \* MERGEFORMAT </w:instrText>
      </w:r>
      <w:r w:rsidR="00993BED" w:rsidRPr="000527C0">
        <w:fldChar w:fldCharType="separate"/>
      </w:r>
      <w:r w:rsidR="00AE188E" w:rsidRPr="000527C0">
        <w:t xml:space="preserve">Figure </w:t>
      </w:r>
      <w:r w:rsidR="00AE188E">
        <w:rPr>
          <w:noProof/>
        </w:rPr>
        <w:t>18</w:t>
      </w:r>
      <w:r w:rsidR="00993BED" w:rsidRPr="000527C0">
        <w:fldChar w:fldCharType="end"/>
      </w:r>
      <w:r w:rsidR="00993BED" w:rsidRPr="000527C0">
        <w:t>)</w:t>
      </w:r>
      <w:r w:rsidR="005E0EAB">
        <w:t>.</w:t>
      </w:r>
    </w:p>
    <w:tbl>
      <w:tblPr>
        <w:tblStyle w:val="TableGrid"/>
        <w:tblW w:w="864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  <w:tblPrChange w:id="4305" w:author="Bambi C" w:date="2022-08-24T13:22:00Z">
          <w:tblPr>
            <w:tblStyle w:val="TableGrid"/>
            <w:tblW w:w="8982" w:type="dxa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</w:tblPrChange>
      </w:tblPr>
      <w:tblGrid>
        <w:gridCol w:w="8640"/>
        <w:tblGridChange w:id="4306">
          <w:tblGrid>
            <w:gridCol w:w="8982"/>
          </w:tblGrid>
        </w:tblGridChange>
      </w:tblGrid>
      <w:tr w:rsidR="00F576DD" w:rsidRPr="000527C0" w14:paraId="152A9C0B" w14:textId="77777777" w:rsidTr="008C7805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  <w:tcPrChange w:id="4307" w:author="Bambi C" w:date="2022-08-24T13:22:00Z">
              <w:tcPr>
                <w:tcW w:w="8982" w:type="dxa"/>
                <w:shd w:val="clear" w:color="auto" w:fill="FFFFFF" w:themeFill="background1"/>
                <w:tcMar>
                  <w:top w:w="72" w:type="dxa"/>
                  <w:left w:w="72" w:type="dxa"/>
                  <w:bottom w:w="72" w:type="dxa"/>
                  <w:right w:w="72" w:type="dxa"/>
                </w:tcMar>
              </w:tcPr>
            </w:tcPrChange>
          </w:tcPr>
          <w:p w14:paraId="73ABFF79" w14:textId="1F491772" w:rsidR="00D6710E" w:rsidDel="008E009A" w:rsidRDefault="00D6710E" w:rsidP="000A3D0C">
            <w:pPr>
              <w:pStyle w:val="HTMLPreformatted"/>
              <w:shd w:val="clear" w:color="auto" w:fill="131314"/>
              <w:rPr>
                <w:del w:id="4308" w:author="Bambi C" w:date="2022-08-19T11:54:00Z"/>
                <w:rFonts w:ascii="Consolas" w:hAnsi="Consolas" w:cs="Consolas"/>
                <w:color w:val="000000" w:themeColor="text1"/>
              </w:rPr>
            </w:pPr>
            <w:del w:id="4309" w:author="Bambi C" w:date="2022-08-19T11:58:00Z">
              <w:r w:rsidRPr="00D6710E" w:rsidDel="00EF1018">
                <w:rPr>
                  <w:rFonts w:ascii="Consolas" w:hAnsi="Consolas" w:cs="Consolas"/>
                  <w:color w:val="000000" w:themeColor="text1"/>
                </w:rPr>
                <w:delText># --------------</w:delText>
              </w:r>
            </w:del>
            <w:del w:id="4310" w:author="Bambi C" w:date="2022-08-19T11:54:00Z">
              <w:r w:rsidRPr="00D6710E" w:rsidDel="00D46796">
                <w:rPr>
                  <w:rFonts w:ascii="Consolas" w:hAnsi="Consolas" w:cs="Consolas"/>
                  <w:color w:val="000000" w:themeColor="text1"/>
                </w:rPr>
                <w:delText>----------------- #</w:delText>
              </w:r>
            </w:del>
          </w:p>
          <w:p w14:paraId="25ABB88C" w14:textId="717DCC48" w:rsidR="008E009A" w:rsidRDefault="008E009A" w:rsidP="00D46796">
            <w:pPr>
              <w:rPr>
                <w:ins w:id="4311" w:author="Bambi C" w:date="2022-08-24T14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B5421FF" w14:textId="77777777" w:rsidR="00016253" w:rsidRDefault="000A3D0C" w:rsidP="00016253">
            <w:pPr>
              <w:pStyle w:val="HTMLPreformatted"/>
              <w:shd w:val="clear" w:color="auto" w:fill="131314"/>
              <w:rPr>
                <w:ins w:id="4312" w:author="Bambi C" w:date="2022-08-24T17:58:00Z"/>
                <w:color w:val="EBEBEB"/>
              </w:rPr>
            </w:pPr>
            <w:ins w:id="4313" w:author="Bambi C" w:date="2022-08-24T14:08:00Z">
              <w:r>
                <w:rPr>
                  <w:color w:val="7EC3E6"/>
                </w:rPr>
                <w:t># ------------------------------- #</w:t>
              </w:r>
              <w:r>
                <w:rPr>
                  <w:color w:val="7EC3E6"/>
                </w:rPr>
                <w:br/>
                <w:t># Title: Assignment07</w:t>
              </w:r>
              <w:r>
                <w:rPr>
                  <w:color w:val="7EC3E6"/>
                </w:rPr>
                <w:br/>
                <w:t># Dev: RSar</w:t>
              </w:r>
              <w:r>
                <w:rPr>
                  <w:color w:val="7EC3E6"/>
                </w:rPr>
                <w:br/>
                <w:t># Desc: Start</w:t>
              </w:r>
              <w:r>
                <w:rPr>
                  <w:color w:val="7EC3E6"/>
                </w:rPr>
                <w:br/>
                <w:t># ChangeLog: (date,name,change)</w:t>
              </w:r>
              <w:r>
                <w:rPr>
                  <w:color w:val="7EC3E6"/>
                </w:rPr>
                <w:br/>
                <w:t>#            2022/08/23, RSar, Created module to complete Assignment</w:t>
              </w:r>
              <w:r>
                <w:rPr>
                  <w:color w:val="7EC3E6"/>
                </w:rPr>
                <w:br/>
                <w:t># 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pickle</w:t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import </w:t>
              </w:r>
              <w:r>
                <w:rPr>
                  <w:color w:val="EBEBEB"/>
                </w:rPr>
                <w:t>datetime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Data ----------------------------------------------------------- #</w:t>
              </w:r>
              <w:r>
                <w:rPr>
                  <w:color w:val="7EC3E6"/>
                </w:rPr>
                <w:br/>
                <w:t># Declare variables and constants</w:t>
              </w:r>
              <w:r>
                <w:rPr>
                  <w:color w:val="7EC3E6"/>
                </w:rPr>
                <w:br/>
              </w:r>
              <w:r>
                <w:rPr>
                  <w:color w:val="EBEBEB"/>
                </w:rPr>
                <w:t xml:space="preserve">program_title_str = </w:t>
              </w:r>
              <w:r>
                <w:rPr>
                  <w:color w:val="54B33E"/>
                </w:rPr>
                <w:t>'VIP Birthdays v1.0'</w:t>
              </w:r>
              <w:r>
                <w:rPr>
                  <w:color w:val="54B33E"/>
                </w:rPr>
                <w:br/>
              </w:r>
              <w:r>
                <w:rPr>
                  <w:color w:val="EBEBEB"/>
                </w:rPr>
                <w:t xml:space="preserve">default_file_str = </w:t>
              </w:r>
              <w:r>
                <w:rPr>
                  <w:color w:val="54B33E"/>
                </w:rPr>
                <w:t>'AppData.dat'</w:t>
              </w:r>
              <w:r>
                <w:rPr>
                  <w:color w:val="54B33E"/>
                </w:rPr>
                <w:br/>
              </w:r>
              <w:r>
                <w:rPr>
                  <w:color w:val="EBEBEB"/>
                </w:rPr>
                <w:t>check_save_flag = [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 xml:space="preserve">]  </w:t>
              </w:r>
              <w:r>
                <w:rPr>
                  <w:color w:val="7EC3E6"/>
                </w:rPr>
                <w:t># If = 1, then data saved/no changes, if = 0, changes \</w:t>
              </w:r>
              <w:r>
                <w:rPr>
                  <w:color w:val="7EC3E6"/>
                </w:rPr>
                <w:br/>
                <w:t># not saved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># Processing  ----------------------------------------------------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</w:ins>
            <w:ins w:id="4314" w:author="Bambi C" w:date="2022-08-24T17:58:00Z">
              <w:r w:rsidR="00016253">
                <w:rPr>
                  <w:color w:val="ED864A"/>
                </w:rPr>
                <w:t xml:space="preserve">def </w:t>
              </w:r>
              <w:r w:rsidR="00016253">
                <w:rPr>
                  <w:color w:val="FFCF40"/>
                </w:rPr>
                <w:t>read_data_from_file</w:t>
              </w:r>
              <w:r w:rsidR="00016253">
                <w:rPr>
                  <w:color w:val="EBEBEB"/>
                </w:rPr>
                <w:t>(</w:t>
              </w:r>
              <w:r w:rsidR="00016253">
                <w:rPr>
                  <w:color w:val="FFFFFF"/>
                </w:rPr>
                <w:t>working_file_str</w:t>
              </w:r>
              <w:r w:rsidR="00016253">
                <w:rPr>
                  <w:color w:val="EBEBEB"/>
                </w:rPr>
                <w:t>):</w:t>
              </w:r>
              <w:r w:rsidR="00016253">
                <w:rPr>
                  <w:color w:val="EBEBEB"/>
                </w:rPr>
                <w:br/>
                <w:t xml:space="preserve">    </w:t>
              </w:r>
              <w:r w:rsidR="00016253">
                <w:rPr>
                  <w:color w:val="ED864A"/>
                </w:rPr>
                <w:t>try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file_obj = </w:t>
              </w:r>
              <w:r w:rsidR="00016253">
                <w:rPr>
                  <w:color w:val="8888C6"/>
                </w:rPr>
                <w:t>open</w:t>
              </w:r>
              <w:r w:rsidR="00016253">
                <w:rPr>
                  <w:color w:val="EBEBEB"/>
                </w:rPr>
                <w:t>(</w:t>
              </w:r>
              <w:r w:rsidR="00016253">
                <w:rPr>
                  <w:color w:val="FFFFFF"/>
                </w:rPr>
                <w:t>working_file_str</w:t>
              </w:r>
              <w:r w:rsidR="00016253">
                <w:rPr>
                  <w:b/>
                  <w:bCs/>
                  <w:color w:val="ED864A"/>
                </w:rPr>
                <w:t xml:space="preserve">, </w:t>
              </w:r>
              <w:r w:rsidR="00016253">
                <w:rPr>
                  <w:color w:val="54B33E"/>
                </w:rPr>
                <w:t>'rb'</w:t>
              </w:r>
              <w:r w:rsidR="00016253">
                <w:rPr>
                  <w:color w:val="EBEBEB"/>
                </w:rPr>
                <w:t>)</w:t>
              </w:r>
              <w:r w:rsidR="00016253">
                <w:rPr>
                  <w:color w:val="EBEBEB"/>
                </w:rPr>
                <w:br/>
                <w:t xml:space="preserve">    </w:t>
              </w:r>
              <w:r w:rsidR="00016253">
                <w:rPr>
                  <w:color w:val="ED864A"/>
                </w:rPr>
                <w:t xml:space="preserve">except </w:t>
              </w:r>
              <w:r w:rsidR="00016253">
                <w:rPr>
                  <w:color w:val="8888C6"/>
                </w:rPr>
                <w:t>FileNotFoundError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</w:t>
              </w:r>
              <w:r w:rsidR="00016253">
                <w:rPr>
                  <w:color w:val="8888C6"/>
                </w:rPr>
                <w:t>print</w:t>
              </w:r>
              <w:r w:rsidR="00016253">
                <w:rPr>
                  <w:color w:val="EBEBEB"/>
                </w:rPr>
                <w:t>(</w:t>
              </w:r>
              <w:r w:rsidR="00016253">
                <w:rPr>
                  <w:color w:val="54B33E"/>
                </w:rPr>
                <w:t>'</w:t>
              </w:r>
              <w:r w:rsidR="00016253">
                <w:rPr>
                  <w:color w:val="ED864A"/>
                </w:rPr>
                <w:t>\n</w:t>
              </w:r>
              <w:r w:rsidR="00016253">
                <w:rPr>
                  <w:color w:val="54B33E"/>
                </w:rPr>
                <w:t>ERROR: File not found.'</w:t>
              </w:r>
              <w:r w:rsidR="00016253">
                <w:rPr>
                  <w:color w:val="EBEBEB"/>
                </w:rPr>
                <w:t>)</w:t>
              </w:r>
              <w:r w:rsidR="00016253">
                <w:rPr>
                  <w:color w:val="EBEBEB"/>
                </w:rPr>
                <w:br/>
                <w:t xml:space="preserve">    </w:t>
              </w:r>
              <w:r w:rsidR="00016253">
                <w:rPr>
                  <w:color w:val="ED864A"/>
                </w:rPr>
                <w:t>else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</w:t>
              </w:r>
              <w:r w:rsidR="00016253">
                <w:rPr>
                  <w:color w:val="ED864A"/>
                </w:rPr>
                <w:t>try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    list_of_rows = pickle.load(file_obj)</w:t>
              </w:r>
              <w:r w:rsidR="00016253">
                <w:rPr>
                  <w:color w:val="EBEBEB"/>
                </w:rPr>
                <w:br/>
                <w:t xml:space="preserve">        </w:t>
              </w:r>
              <w:r w:rsidR="00016253">
                <w:rPr>
                  <w:color w:val="ED864A"/>
                </w:rPr>
                <w:t xml:space="preserve">except </w:t>
              </w:r>
              <w:r w:rsidR="00016253">
                <w:rPr>
                  <w:color w:val="8888C6"/>
                </w:rPr>
                <w:t>EOFError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    </w:t>
              </w:r>
              <w:r w:rsidR="00016253">
                <w:rPr>
                  <w:color w:val="ED864A"/>
                </w:rPr>
                <w:t>pass</w:t>
              </w:r>
              <w:r w:rsidR="00016253">
                <w:rPr>
                  <w:color w:val="ED864A"/>
                </w:rPr>
                <w:br/>
                <w:t xml:space="preserve">        else</w:t>
              </w:r>
              <w:r w:rsidR="00016253">
                <w:rPr>
                  <w:color w:val="EBEBEB"/>
                </w:rPr>
                <w:t>:</w:t>
              </w:r>
              <w:r w:rsidR="00016253">
                <w:rPr>
                  <w:color w:val="EBEBEB"/>
                </w:rPr>
                <w:br/>
                <w:t xml:space="preserve">            file_obj.close()</w:t>
              </w:r>
              <w:r w:rsidR="00016253">
                <w:rPr>
                  <w:color w:val="EBEBEB"/>
                </w:rPr>
                <w:br/>
                <w:t xml:space="preserve">            </w:t>
              </w:r>
              <w:r w:rsidR="00016253">
                <w:rPr>
                  <w:color w:val="ED864A"/>
                </w:rPr>
                <w:t xml:space="preserve">return </w:t>
              </w:r>
              <w:r w:rsidR="00016253">
                <w:rPr>
                  <w:color w:val="EBEBEB"/>
                </w:rPr>
                <w:t>list_of_rows</w:t>
              </w:r>
            </w:ins>
          </w:p>
          <w:p w14:paraId="7711DC89" w14:textId="77777777" w:rsidR="00016253" w:rsidRDefault="00016253" w:rsidP="000A3D0C">
            <w:pPr>
              <w:pStyle w:val="HTMLPreformatted"/>
              <w:shd w:val="clear" w:color="auto" w:fill="131314"/>
              <w:rPr>
                <w:ins w:id="4315" w:author="Bambi C" w:date="2022-08-24T17:58:00Z"/>
                <w:color w:val="EBEBEB"/>
              </w:rPr>
            </w:pPr>
          </w:p>
          <w:p w14:paraId="4DC7AD76" w14:textId="77777777" w:rsidR="008C7805" w:rsidRDefault="000A3D0C" w:rsidP="008C7805">
            <w:pPr>
              <w:pStyle w:val="HTMLPreformatted"/>
              <w:shd w:val="clear" w:color="auto" w:fill="131314"/>
              <w:rPr>
                <w:ins w:id="4316" w:author="Bambi C" w:date="2022-08-24T20:20:00Z"/>
                <w:color w:val="EBEBEB"/>
              </w:rPr>
            </w:pPr>
            <w:ins w:id="4317" w:author="Bambi C" w:date="2022-08-24T14:08:00Z"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add_data_to_list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circle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dob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row_dic = {</w:t>
              </w:r>
              <w:r>
                <w:rPr>
                  <w:color w:val="54B33E"/>
                </w:rPr>
                <w:t>"Name"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name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54B33E"/>
                </w:rPr>
                <w:t>"Circle"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circle</w:t>
              </w:r>
              <w:r>
                <w:rPr>
                  <w:color w:val="EBEBEB"/>
                </w:rPr>
                <w:t>).strip()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</w:t>
              </w:r>
              <w:r>
                <w:rPr>
                  <w:color w:val="54B33E"/>
                </w:rPr>
                <w:t>"Birthday"</w:t>
              </w:r>
              <w:r>
                <w:rPr>
                  <w:color w:val="EBEBEB"/>
                </w:rPr>
                <w:t xml:space="preserve">: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dob</w:t>
              </w:r>
              <w:r>
                <w:rPr>
                  <w:color w:val="EBEBEB"/>
                </w:rPr>
                <w:t>).strip()}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.append(row_dic)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FFFFFF"/>
                </w:rPr>
                <w:t>list_of_rows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b/>
                  <w:bCs/>
                  <w:color w:val="33CCFF"/>
                </w:rPr>
                <w:br/>
              </w:r>
              <w:r>
                <w:rPr>
                  <w:b/>
                  <w:bCs/>
                  <w:color w:val="33CCFF"/>
                </w:rPr>
                <w:br/>
              </w:r>
              <w:r>
                <w:rPr>
                  <w:b/>
                  <w:bCs/>
                  <w:color w:val="33CCFF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write_data_to_file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file_obj = </w:t>
              </w:r>
              <w:r>
                <w:rPr>
                  <w:color w:val="8888C6"/>
                </w:rPr>
                <w:t>open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working_file_str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'wb'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pickle.dump(</w:t>
              </w:r>
              <w:r>
                <w:rPr>
                  <w:color w:val="FFFFFF"/>
                </w:rPr>
                <w:t>list_of_rows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EBEBEB"/>
                </w:rPr>
                <w:t>file_obj)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lastRenderedPageBreak/>
                <w:t xml:space="preserve">    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33CCFF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'Data saved.'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file_obj.close()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Presentation (Input/Output)  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input_menu_choice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choice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'Select option [1 to </w:t>
              </w:r>
            </w:ins>
            <w:ins w:id="4318" w:author="Bambi C" w:date="2022-08-24T20:11:00Z">
              <w:r w:rsidR="00462126">
                <w:rPr>
                  <w:color w:val="54B33E"/>
                </w:rPr>
                <w:t>3</w:t>
              </w:r>
            </w:ins>
            <w:ins w:id="4319" w:author="Bambi C" w:date="2022-08-24T14:08:00Z">
              <w:r>
                <w:rPr>
                  <w:color w:val="54B33E"/>
                </w:rPr>
                <w:t xml:space="preserve">]: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)).strip()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choice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input_vip_name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name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'Enter name: </w:t>
              </w:r>
              <w:r>
                <w:rPr>
                  <w:color w:val="ED864A"/>
                </w:rPr>
                <w:t>\t\t\t\t\t\t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8888C6"/>
                </w:rPr>
                <w:t>len</w:t>
              </w:r>
              <w:r>
                <w:rPr>
                  <w:color w:val="EBEBEB"/>
                </w:rPr>
                <w:t xml:space="preserve">(name) &lt;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Name cannot be blank."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name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input_vip_circle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Relationship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---------------------------------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1 - Family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2 - Friend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3 - Business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4 - Other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circle = </w:t>
              </w:r>
              <w:r>
                <w:rPr>
                  <w:color w:val="ED864A"/>
                </w:rPr>
                <w:t>None</w:t>
              </w:r>
              <w:r>
                <w:rPr>
                  <w:color w:val="ED864A"/>
                </w:rPr>
                <w:br/>
                <w:t xml:space="preserve">    while </w:t>
              </w:r>
              <w:r>
                <w:rPr>
                  <w:color w:val="EBEBEB"/>
                </w:rPr>
                <w:t xml:space="preserve">circle </w:t>
              </w:r>
              <w:r>
                <w:rPr>
                  <w:color w:val="ED864A"/>
                </w:rPr>
                <w:t xml:space="preserve">not in </w:t>
              </w:r>
              <w:r>
                <w:rPr>
                  <w:color w:val="8888C6"/>
                </w:rPr>
                <w:t>range</w:t>
              </w:r>
              <w:r>
                <w:rPr>
                  <w:color w:val="EBEBEB"/>
                </w:rPr>
                <w:t>(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5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circle = </w:t>
              </w:r>
              <w:r>
                <w:rPr>
                  <w:color w:val="8888C6"/>
                </w:rPr>
                <w:t>int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 xml:space="preserve">Specify relationship [1-4]: 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circle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8888C6"/>
                </w:rPr>
                <w:t>range</w:t>
              </w:r>
              <w:r>
                <w:rPr>
                  <w:color w:val="EBEBEB"/>
                </w:rPr>
                <w:t>(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b/>
                  <w:bCs/>
                  <w:color w:val="33CCFF"/>
                </w:rPr>
                <w:t>5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circle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Invalid option selected. Choose number '</w:t>
              </w:r>
              <w:r>
                <w:rPr>
                  <w:color w:val="54B33E"/>
                </w:rPr>
                <w:br/>
                <w:t xml:space="preserve">                      'from list.'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ValueError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Non-numeric value entered. Choose number from '</w:t>
              </w:r>
              <w:r>
                <w:rPr>
                  <w:color w:val="54B33E"/>
                </w:rPr>
                <w:br/>
                <w:t xml:space="preserve">                  'list.'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input_vip_dob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dob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 xml:space="preserve">'Enter birthday (yyyy-m-d):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>| 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try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datetime.datetime.strptime(dob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54B33E"/>
                </w:rPr>
                <w:t>'%Y-%m-%d'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except </w:t>
              </w:r>
              <w:r>
                <w:rPr>
                  <w:color w:val="8888C6"/>
                </w:rPr>
                <w:t>ValueError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ERROR: Invalid date. Date should be in yyyy-m-d '</w:t>
              </w:r>
              <w:r>
                <w:rPr>
                  <w:color w:val="54B33E"/>
                </w:rPr>
                <w:br/>
                <w:t xml:space="preserve">                  'format.'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lastRenderedPageBreak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return </w:t>
              </w:r>
              <w:r>
                <w:rPr>
                  <w:color w:val="EBEBEB"/>
                </w:rPr>
                <w:t>dob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output_menu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MAIN MENU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Options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---------------------------------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1 - Add a new VIP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2 - Save data to file  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3 - Exit program</w:t>
              </w:r>
              <w:r>
                <w:rPr>
                  <w:color w:val="54B33E"/>
                </w:rPr>
                <w:br/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*********************************</w:t>
              </w:r>
              <w:r>
                <w:rPr>
                  <w:color w:val="54B33E"/>
                </w:rPr>
                <w:br/>
                <w:t>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output_current_vip_in_list</w:t>
              </w:r>
              <w:r>
                <w:rPr>
                  <w:color w:val="EBEBEB"/>
                </w:rPr>
                <w:t>(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):</w:t>
              </w:r>
              <w:r>
                <w:rPr>
                  <w:color w:val="EBEBEB"/>
                </w:rPr>
                <w:br/>
              </w:r>
            </w:ins>
            <w:ins w:id="4320" w:author="Bambi C" w:date="2022-08-24T20:20:00Z">
              <w:r w:rsidR="008C7805">
                <w:rPr>
                  <w:color w:val="EBEBEB"/>
                </w:rPr>
                <w:t xml:space="preserve">    </w:t>
              </w:r>
              <w:r w:rsidR="008C7805">
                <w:rPr>
                  <w:color w:val="8888C6"/>
                </w:rPr>
                <w:t>print</w:t>
              </w:r>
              <w:r w:rsidR="008C7805">
                <w:rPr>
                  <w:color w:val="EBEBEB"/>
                </w:rPr>
                <w:t>(</w:t>
              </w:r>
              <w:r w:rsidR="008C7805">
                <w:rPr>
                  <w:color w:val="54B33E"/>
                </w:rPr>
                <w:t>'''</w:t>
              </w:r>
              <w:r w:rsidR="008C7805">
                <w:rPr>
                  <w:color w:val="ED864A"/>
                </w:rPr>
                <w:t>\n\t</w:t>
              </w:r>
              <w:r w:rsidR="008C7805">
                <w:rPr>
                  <w:color w:val="54B33E"/>
                </w:rPr>
                <w:t>*********************************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Current VIPs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---------------------------------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 xml:space="preserve">Name </w:t>
              </w:r>
              <w:r w:rsidR="008C7805">
                <w:rPr>
                  <w:color w:val="ED864A"/>
                </w:rPr>
                <w:t>\t\t</w:t>
              </w:r>
              <w:r w:rsidR="008C7805">
                <w:rPr>
                  <w:color w:val="54B33E"/>
                </w:rPr>
                <w:t>Birthday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\t\t\t</w:t>
              </w:r>
              <w:r w:rsidR="008C7805">
                <w:rPr>
                  <w:color w:val="54B33E"/>
                </w:rPr>
                <w:t>(yyyy-m-d)</w:t>
              </w:r>
              <w:r w:rsidR="008C7805">
                <w:rPr>
                  <w:color w:val="54B33E"/>
                </w:rPr>
                <w:br/>
              </w:r>
              <w:r w:rsidR="008C7805">
                <w:rPr>
                  <w:color w:val="ED864A"/>
                </w:rPr>
                <w:t>\t</w:t>
              </w:r>
              <w:r w:rsidR="008C7805">
                <w:rPr>
                  <w:color w:val="54B33E"/>
                </w:rPr>
                <w:t>---------------------------------'''</w:t>
              </w:r>
              <w:r w:rsidR="008C7805">
                <w:rPr>
                  <w:color w:val="EBEBEB"/>
                </w:rPr>
                <w:t>)</w:t>
              </w:r>
            </w:ins>
          </w:p>
          <w:p w14:paraId="7AB98A37" w14:textId="634EFFB2" w:rsidR="000A3D0C" w:rsidRDefault="000A3D0C" w:rsidP="000A3D0C">
            <w:pPr>
              <w:pStyle w:val="HTMLPreformatted"/>
              <w:shd w:val="clear" w:color="auto" w:fill="131314"/>
              <w:rPr>
                <w:ins w:id="4321" w:author="Bambi C" w:date="2022-08-24T14:08:00Z"/>
                <w:color w:val="7EC3E6"/>
              </w:rPr>
            </w:pPr>
            <w:ins w:id="4322" w:author="Bambi C" w:date="2022-08-24T14:08:00Z"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for </w:t>
              </w:r>
              <w:r>
                <w:rPr>
                  <w:color w:val="EBEBEB"/>
                </w:rPr>
                <w:t xml:space="preserve">row </w:t>
              </w:r>
              <w:r>
                <w:rPr>
                  <w:color w:val="ED864A"/>
                </w:rPr>
                <w:t xml:space="preserve">in </w:t>
              </w:r>
              <w:r>
                <w:rPr>
                  <w:color w:val="FFFFFF"/>
                </w:rPr>
                <w:t>list_of_rows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row[</w:t>
              </w:r>
              <w:r>
                <w:rPr>
                  <w:color w:val="54B33E"/>
                </w:rPr>
                <w:t>"Name"</w:t>
              </w:r>
              <w:r>
                <w:rPr>
                  <w:color w:val="EBEBEB"/>
                </w:rPr>
                <w:t>] +</w:t>
              </w:r>
              <w:r>
                <w:rPr>
                  <w:color w:val="EBEBEB"/>
                </w:rPr>
                <w:br/>
                <w:t xml:space="preserve">    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row[</w:t>
              </w:r>
              <w:r>
                <w:rPr>
                  <w:color w:val="54B33E"/>
                </w:rPr>
                <w:t>"Birthday"</w:t>
              </w:r>
              <w:r>
                <w:rPr>
                  <w:color w:val="EBEBEB"/>
                </w:rPr>
                <w:t>]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</w:t>
              </w:r>
              <w:r>
                <w:rPr>
                  <w:color w:val="AA4926"/>
                </w:rPr>
                <w:t>end</w:t>
              </w:r>
              <w:r>
                <w:rPr>
                  <w:color w:val="EBEBEB"/>
                </w:rPr>
                <w:t>=</w:t>
              </w:r>
              <w:r>
                <w:rPr>
                  <w:color w:val="54B33E"/>
                </w:rPr>
                <w:t>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output_vip_added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New VIP added'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---------------------------------'</w:t>
              </w:r>
              <w:r>
                <w:rPr>
                  <w:color w:val="54B33E"/>
                </w:rPr>
                <w:br/>
                <w:t xml:space="preserve">          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Name: </w:t>
              </w:r>
              <w:r>
                <w:rPr>
                  <w:color w:val="ED864A"/>
                </w:rPr>
                <w:t>\t\t\t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_name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Relationship: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c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Birthday: </w:t>
              </w:r>
              <w:r>
                <w:rPr>
                  <w:color w:val="ED864A"/>
                </w:rPr>
                <w:t>\t\t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 _dob +</w:t>
              </w:r>
              <w:r>
                <w:rPr>
                  <w:color w:val="EBEBEB"/>
                </w:rPr>
                <w:br/>
                <w:t xml:space="preserve">    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*********************************'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D864A"/>
                </w:rPr>
                <w:t xml:space="preserve">def </w:t>
              </w:r>
              <w:r>
                <w:rPr>
                  <w:color w:val="FFCF40"/>
                </w:rPr>
                <w:t>output_exit_program</w:t>
              </w:r>
              <w:r>
                <w:rPr>
                  <w:color w:val="EBEBEB"/>
                </w:rPr>
                <w:t>():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>Byeeee!"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"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[Press ENTER key to quit.]"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Main Body of Script  ------------------------------------------- #</w:t>
              </w:r>
              <w:r>
                <w:rPr>
                  <w:color w:val="7EC3E6"/>
                </w:rPr>
                <w:br/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\n\\\\\\\\\\\\\\\\\\\\\\\\\\\\\\\\\\\\\\\\\\\\\\\\\\\\\\\\\\</w:t>
              </w:r>
              <w:r>
                <w:rPr>
                  <w:color w:val="54B33E"/>
                </w:rPr>
                <w:t>'</w:t>
              </w:r>
              <w:r>
                <w:rPr>
                  <w:color w:val="54B33E"/>
                </w:rPr>
                <w:br/>
                <w:t xml:space="preserve">      '</w:t>
              </w:r>
              <w:r>
                <w:rPr>
                  <w:color w:val="ED864A"/>
                </w:rPr>
                <w:t>\\\\\\\\\\\\\\\\</w:t>
              </w:r>
              <w:r>
                <w:rPr>
                  <w:color w:val="54B33E"/>
                </w:rPr>
                <w:t xml:space="preserve">'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 xml:space="preserve">Welcome to ' </w:t>
              </w:r>
              <w:r>
                <w:rPr>
                  <w:color w:val="EBEBEB"/>
                </w:rPr>
                <w:t xml:space="preserve">+ program_title_str + </w:t>
              </w:r>
              <w:r>
                <w:rPr>
                  <w:color w:val="54B33E"/>
                </w:rPr>
                <w:t xml:space="preserve">'!' </w:t>
              </w:r>
              <w:r>
                <w:rPr>
                  <w:color w:val="EBEBEB"/>
                </w:rPr>
                <w:t>+</w:t>
              </w:r>
              <w:r>
                <w:rPr>
                  <w:color w:val="EBEBEB"/>
                </w:rPr>
                <w:br/>
                <w:t xml:space="preserve">      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/////////////////////////////////////'</w:t>
              </w:r>
              <w:r>
                <w:rPr>
                  <w:color w:val="EBEBEB"/>
                </w:rPr>
                <w:t xml:space="preserve">)  </w:t>
              </w:r>
              <w:r>
                <w:rPr>
                  <w:color w:val="7EC3E6"/>
                </w:rPr>
                <w:t xml:space="preserve"># Display program </w:t>
              </w:r>
              <w:r>
                <w:rPr>
                  <w:color w:val="7EC3E6"/>
                </w:rPr>
                <w:lastRenderedPageBreak/>
                <w:t>name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\n\t</w:t>
              </w:r>
              <w:r>
                <w:rPr>
                  <w:color w:val="54B33E"/>
                </w:rPr>
                <w:t xml:space="preserve">Opening file: ' </w:t>
              </w:r>
              <w:r>
                <w:rPr>
                  <w:color w:val="EBEBEB"/>
                </w:rPr>
                <w:t xml:space="preserve">+ default_file_str + </w:t>
              </w:r>
              <w:r>
                <w:rPr>
                  <w:color w:val="54B33E"/>
                </w:rPr>
                <w:t>'...'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Step 1 - When the program starts, Load file.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</w:r>
              <w:r>
                <w:rPr>
                  <w:color w:val="EBEBEB"/>
                </w:rPr>
                <w:t>vip_lst = read_data_from_file(</w:t>
              </w:r>
              <w:r>
                <w:rPr>
                  <w:color w:val="AA4926"/>
                </w:rPr>
                <w:t>working_file_str</w:t>
              </w:r>
              <w:r>
                <w:rPr>
                  <w:color w:val="EBEBEB"/>
                </w:rPr>
                <w:t>=default_file_str)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</w:r>
              <w:r>
                <w:rPr>
                  <w:color w:val="7EC3E6"/>
                </w:rPr>
                <w:t># Step 2 - Display a menu of choices to the user</w:t>
              </w:r>
              <w:r>
                <w:rPr>
                  <w:color w:val="7EC3E6"/>
                </w:rPr>
                <w:br/>
              </w:r>
              <w:r>
                <w:rPr>
                  <w:color w:val="ED864A"/>
                </w:rPr>
                <w:t>while True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DISPLAY DATA</w:t>
              </w:r>
              <w:r>
                <w:rPr>
                  <w:color w:val="54B33E"/>
                </w:rPr>
                <w:br/>
                <w:t>====================================='''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Step 3 Show current data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BEBEB"/>
                </w:rPr>
                <w:t>output_current_vip_in_list(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  <w:r>
                <w:rPr>
                  <w:color w:val="EBEBEB"/>
                </w:rPr>
                <w:br/>
                <w:t xml:space="preserve">    output_menu()</w:t>
              </w:r>
              <w:r>
                <w:rPr>
                  <w:color w:val="EBEBEB"/>
                </w:rPr>
                <w:br/>
                <w:t xml:space="preserve">    choice_str = input_menu_choice()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</w:t>
              </w:r>
              <w:r>
                <w:rPr>
                  <w:color w:val="7EC3E6"/>
                </w:rPr>
                <w:t># Step 4 - Process user's menu choice</w:t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'1'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Add a new Task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DATA ENTRY: Add new VIP</w:t>
              </w:r>
              <w:r>
                <w:rPr>
                  <w:color w:val="54B33E"/>
                </w:rPr>
                <w:br/>
                <w:t>=====================================</w:t>
              </w:r>
              <w:r>
                <w:rPr>
                  <w:color w:val="54B33E"/>
                </w:rPr>
                <w:br/>
                <w:t>'''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  <w:t xml:space="preserve">        _name = input_vip_name()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_circle = input_vip_circle()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_circle ==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 = </w:t>
              </w:r>
              <w:r>
                <w:rPr>
                  <w:color w:val="54B33E"/>
                </w:rPr>
                <w:t>'Family'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_circle == </w:t>
              </w:r>
              <w:r>
                <w:rPr>
                  <w:b/>
                  <w:bCs/>
                  <w:color w:val="33CCFF"/>
                </w:rPr>
                <w:t>2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 = </w:t>
              </w:r>
              <w:r>
                <w:rPr>
                  <w:color w:val="54B33E"/>
                </w:rPr>
                <w:t>'Friend'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_circle == </w:t>
              </w:r>
              <w:r>
                <w:rPr>
                  <w:b/>
                  <w:bCs/>
                  <w:color w:val="33CCFF"/>
                </w:rPr>
                <w:t>3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 = </w:t>
              </w:r>
              <w:r>
                <w:rPr>
                  <w:color w:val="54B33E"/>
                </w:rPr>
                <w:t>'Business'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_circle == </w:t>
              </w:r>
              <w:r>
                <w:rPr>
                  <w:b/>
                  <w:bCs/>
                  <w:color w:val="33CCFF"/>
                </w:rPr>
                <w:t>4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 = </w:t>
              </w:r>
              <w:r>
                <w:rPr>
                  <w:color w:val="54B33E"/>
                </w:rPr>
                <w:t>'Other'</w:t>
              </w:r>
              <w:r>
                <w:rPr>
                  <w:color w:val="54B33E"/>
                </w:rPr>
                <w:br/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EBEBEB"/>
                </w:rPr>
                <w:t>_dob = input_vip_dob()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output_vip_added()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br/>
                <w:t xml:space="preserve">        vip_lst</w:t>
              </w:r>
              <w:r>
                <w:rPr>
                  <w:b/>
                  <w:bCs/>
                  <w:color w:val="ED864A"/>
                </w:rPr>
                <w:t xml:space="preserve">,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] = add_data_to_list(</w:t>
              </w:r>
              <w:r>
                <w:rPr>
                  <w:color w:val="AA4926"/>
                </w:rPr>
                <w:t>name</w:t>
              </w:r>
              <w:r>
                <w:rPr>
                  <w:color w:val="EBEBEB"/>
                </w:rPr>
                <w:t>=_name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                        </w:t>
              </w:r>
              <w:r>
                <w:rPr>
                  <w:color w:val="AA4926"/>
                </w:rPr>
                <w:t>circle</w:t>
              </w:r>
              <w:r>
                <w:rPr>
                  <w:color w:val="EBEBEB"/>
                </w:rPr>
                <w:t>=_circle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                        </w:t>
              </w:r>
              <w:r>
                <w:rPr>
                  <w:color w:val="AA4926"/>
                </w:rPr>
                <w:t>dob</w:t>
              </w:r>
              <w:r>
                <w:rPr>
                  <w:color w:val="EBEBEB"/>
                </w:rPr>
                <w:t>=_dob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                        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elif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'2'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Save Data to File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write_data_to_file(</w:t>
              </w:r>
              <w:r>
                <w:rPr>
                  <w:color w:val="AA4926"/>
                </w:rPr>
                <w:t>working_file_str</w:t>
              </w:r>
              <w:r>
                <w:rPr>
                  <w:color w:val="EBEBEB"/>
                </w:rPr>
                <w:t>=default_file_str</w:t>
              </w:r>
              <w:r>
                <w:rPr>
                  <w:b/>
                  <w:bCs/>
                  <w:color w:val="ED864A"/>
                </w:rPr>
                <w:t>,</w:t>
              </w:r>
              <w:r>
                <w:rPr>
                  <w:b/>
                  <w:bCs/>
                  <w:color w:val="ED864A"/>
                </w:rPr>
                <w:br/>
                <w:t xml:space="preserve">                               </w:t>
              </w:r>
              <w:r>
                <w:rPr>
                  <w:color w:val="AA4926"/>
                </w:rPr>
                <w:t>list_of_rows</w:t>
              </w:r>
              <w:r>
                <w:rPr>
                  <w:color w:val="EBEBEB"/>
                </w:rPr>
                <w:t>=vip_lst)</w:t>
              </w:r>
              <w:r>
                <w:rPr>
                  <w:color w:val="EBEBEB"/>
                </w:rPr>
                <w:br/>
                <w:t xml:space="preserve">        </w:t>
              </w:r>
              <w:r>
                <w:rPr>
                  <w:color w:val="ED864A"/>
                </w:rPr>
                <w:t>else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8888C6"/>
                </w:rPr>
                <w:t>print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</w:t>
              </w:r>
              <w:r>
                <w:rPr>
                  <w:color w:val="ED864A"/>
                </w:rPr>
                <w:t>\n</w:t>
              </w:r>
              <w:r>
                <w:rPr>
                  <w:color w:val="54B33E"/>
                </w:rPr>
                <w:t>ALERT: No changes detected.'</w:t>
              </w:r>
              <w:r>
                <w:rPr>
                  <w:color w:val="EBEBEB"/>
                </w:rPr>
                <w:t>)</w:t>
              </w:r>
              <w:r>
                <w:rPr>
                  <w:color w:val="EBEBEB"/>
                </w:rPr>
                <w:br/>
              </w:r>
              <w:r>
                <w:rPr>
                  <w:color w:val="EBEBEB"/>
                </w:rPr>
                <w:lastRenderedPageBreak/>
                <w:t xml:space="preserve">        </w:t>
              </w:r>
              <w:r>
                <w:rPr>
                  <w:color w:val="ED864A"/>
                </w:rPr>
                <w:t xml:space="preserve">continue  </w:t>
              </w:r>
              <w:r>
                <w:rPr>
                  <w:color w:val="7EC3E6"/>
                </w:rPr>
                <w:t># to show the menu</w:t>
              </w:r>
              <w:r>
                <w:rPr>
                  <w:color w:val="7EC3E6"/>
                </w:rPr>
                <w:br/>
              </w:r>
              <w:r>
                <w:rPr>
                  <w:color w:val="7EC3E6"/>
                </w:rPr>
                <w:br/>
                <w:t xml:space="preserve">    </w:t>
              </w:r>
              <w:r>
                <w:rPr>
                  <w:color w:val="ED864A"/>
                </w:rPr>
                <w:t xml:space="preserve">elif </w:t>
              </w:r>
              <w:r>
                <w:rPr>
                  <w:color w:val="EBEBEB"/>
                </w:rPr>
                <w:t xml:space="preserve">choice_str.strip() == </w:t>
              </w:r>
              <w:r>
                <w:rPr>
                  <w:color w:val="54B33E"/>
                </w:rPr>
                <w:t>'3'</w:t>
              </w:r>
              <w:r>
                <w:rPr>
                  <w:color w:val="EBEBEB"/>
                </w:rPr>
                <w:t xml:space="preserve">:  </w:t>
              </w:r>
              <w:r>
                <w:rPr>
                  <w:color w:val="7EC3E6"/>
                </w:rPr>
                <w:t># Exit Program</w:t>
              </w:r>
              <w:r>
                <w:rPr>
                  <w:color w:val="7EC3E6"/>
                </w:rPr>
                <w:br/>
                <w:t xml:space="preserve">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check_save = </w:t>
              </w:r>
              <w:r>
                <w:rPr>
                  <w:color w:val="8888C6"/>
                </w:rPr>
                <w:t>str</w:t>
              </w:r>
              <w:r>
                <w:rPr>
                  <w:color w:val="EBEBEB"/>
                </w:rPr>
                <w:t>(</w:t>
              </w:r>
              <w:r>
                <w:rPr>
                  <w:color w:val="8888C6"/>
                </w:rPr>
                <w:t>input</w:t>
              </w:r>
              <w:r>
                <w:rPr>
                  <w:color w:val="EBEBEB"/>
                </w:rPr>
                <w:t>(</w:t>
              </w:r>
              <w:r>
                <w:rPr>
                  <w:color w:val="54B33E"/>
                </w:rPr>
                <w:t>'''</w:t>
              </w:r>
              <w:r>
                <w:rPr>
                  <w:color w:val="54B33E"/>
                </w:rPr>
                <w:br/>
                <w:t xml:space="preserve">WARNING: You have unsaved changes. </w:t>
              </w:r>
              <w:r>
                <w:rPr>
                  <w:color w:val="54B33E"/>
                </w:rPr>
                <w:br/>
                <w:t>If you quit, your changes will not be saved.</w:t>
              </w:r>
              <w:r>
                <w:rPr>
                  <w:color w:val="54B33E"/>
                </w:rPr>
                <w:br/>
                <w:t xml:space="preserve">        </w:t>
              </w:r>
              <w:r>
                <w:rPr>
                  <w:color w:val="54B33E"/>
                </w:rPr>
                <w:br/>
                <w:t xml:space="preserve">Are you sure you want to quit? (Y/N): </w:t>
              </w:r>
              <w:r>
                <w:rPr>
                  <w:color w:val="ED864A"/>
                </w:rPr>
                <w:t>\t</w:t>
              </w:r>
              <w:r>
                <w:rPr>
                  <w:color w:val="54B33E"/>
                </w:rPr>
                <w:t>| '''</w:t>
              </w:r>
              <w:r>
                <w:rPr>
                  <w:color w:val="EBEBEB"/>
                </w:rPr>
                <w:t>))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if </w:t>
              </w:r>
              <w:r>
                <w:rPr>
                  <w:color w:val="EBEBEB"/>
                </w:rPr>
                <w:t xml:space="preserve">check_save.lower() == </w:t>
              </w:r>
              <w:r>
                <w:rPr>
                  <w:color w:val="54B33E"/>
                </w:rPr>
                <w:t>'n'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continue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    elif </w:t>
              </w:r>
              <w:r>
                <w:rPr>
                  <w:color w:val="EBEBEB"/>
                </w:rPr>
                <w:t xml:space="preserve">check_save.lower() == </w:t>
              </w:r>
              <w:r>
                <w:rPr>
                  <w:color w:val="54B33E"/>
                </w:rPr>
                <w:t>'y'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    output_exit_program()</w:t>
              </w:r>
              <w:r>
                <w:rPr>
                  <w:color w:val="EBEBEB"/>
                </w:rPr>
                <w:br/>
                <w:t xml:space="preserve">                </w:t>
              </w:r>
              <w:r>
                <w:rPr>
                  <w:color w:val="ED864A"/>
                </w:rPr>
                <w:t>break</w:t>
              </w:r>
              <w:r>
                <w:rPr>
                  <w:color w:val="ED864A"/>
                </w:rPr>
                <w:br/>
              </w:r>
              <w:r>
                <w:rPr>
                  <w:color w:val="ED864A"/>
                </w:rPr>
                <w:br/>
                <w:t xml:space="preserve">        elif </w:t>
              </w:r>
              <w:r>
                <w:rPr>
                  <w:color w:val="EBEBEB"/>
                </w:rPr>
                <w:t>check_save_flag[</w:t>
              </w:r>
              <w:r>
                <w:rPr>
                  <w:b/>
                  <w:bCs/>
                  <w:color w:val="33CCFF"/>
                </w:rPr>
                <w:t>0</w:t>
              </w:r>
              <w:r>
                <w:rPr>
                  <w:color w:val="EBEBEB"/>
                </w:rPr>
                <w:t xml:space="preserve">] == </w:t>
              </w:r>
              <w:r>
                <w:rPr>
                  <w:b/>
                  <w:bCs/>
                  <w:color w:val="33CCFF"/>
                </w:rPr>
                <w:t>1</w:t>
              </w:r>
              <w:r>
                <w:rPr>
                  <w:color w:val="EBEBEB"/>
                </w:rPr>
                <w:t>:</w:t>
              </w:r>
              <w:r>
                <w:rPr>
                  <w:color w:val="EBEBEB"/>
                </w:rPr>
                <w:br/>
                <w:t xml:space="preserve">            output_exit_program()</w:t>
              </w:r>
              <w:r>
                <w:rPr>
                  <w:color w:val="EBEBEB"/>
                </w:rPr>
                <w:br/>
                <w:t xml:space="preserve">            </w:t>
              </w:r>
              <w:r>
                <w:rPr>
                  <w:color w:val="ED864A"/>
                </w:rPr>
                <w:t xml:space="preserve">break  </w:t>
              </w:r>
              <w:r>
                <w:rPr>
                  <w:color w:val="7EC3E6"/>
                </w:rPr>
                <w:t># exit Menu loop</w:t>
              </w:r>
            </w:ins>
          </w:p>
          <w:p w14:paraId="2874CA42" w14:textId="3BF4E809" w:rsidR="00D6710E" w:rsidRPr="00D6710E" w:rsidDel="00D46796" w:rsidRDefault="00D6710E" w:rsidP="000A3D0C">
            <w:pPr>
              <w:pStyle w:val="HTMLPreformatted"/>
              <w:shd w:val="clear" w:color="auto" w:fill="131314"/>
              <w:rPr>
                <w:del w:id="4323" w:author="Bambi C" w:date="2022-08-19T11:54:00Z"/>
                <w:rFonts w:ascii="Consolas" w:hAnsi="Consolas" w:cs="Consolas"/>
                <w:iCs/>
                <w:color w:val="000000" w:themeColor="text1"/>
              </w:rPr>
              <w:pPrChange w:id="4324" w:author="Bambi C" w:date="2022-08-24T14:09:00Z">
                <w:pPr/>
              </w:pPrChange>
            </w:pPr>
            <w:del w:id="4325" w:author="Bambi C" w:date="2022-08-19T11:54:00Z">
              <w:r w:rsidRPr="00D6710E" w:rsidDel="00D46796">
                <w:rPr>
                  <w:rFonts w:ascii="Consolas" w:hAnsi="Consolas" w:cs="Consolas"/>
                  <w:color w:val="000000" w:themeColor="text1"/>
                </w:rPr>
                <w:delText># Title: Assignment06</w:delText>
              </w:r>
            </w:del>
          </w:p>
          <w:p w14:paraId="237FFED9" w14:textId="06BF42F1" w:rsidR="00D6710E" w:rsidRPr="00D6710E" w:rsidDel="00D46796" w:rsidRDefault="00D6710E">
            <w:pPr>
              <w:rPr>
                <w:del w:id="432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2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Dev: RSar</w:delText>
              </w:r>
            </w:del>
          </w:p>
          <w:p w14:paraId="00609F81" w14:textId="3A5E8F05" w:rsidR="00D6710E" w:rsidRPr="00D6710E" w:rsidDel="00D46796" w:rsidRDefault="00D6710E">
            <w:pPr>
              <w:rPr>
                <w:del w:id="432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2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Desc: Working with functions in a class,</w:delText>
              </w:r>
            </w:del>
          </w:p>
          <w:p w14:paraId="15D3D515" w14:textId="47396ABD" w:rsidR="00D6710E" w:rsidRPr="00D6710E" w:rsidDel="00D46796" w:rsidRDefault="00D6710E">
            <w:pPr>
              <w:rPr>
                <w:del w:id="433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When the program starts, load each "row" of data</w:delText>
              </w:r>
            </w:del>
          </w:p>
          <w:p w14:paraId="7AA24977" w14:textId="7CB961BC" w:rsidR="00D6710E" w:rsidRPr="00D6710E" w:rsidDel="00D46796" w:rsidRDefault="00D6710E">
            <w:pPr>
              <w:rPr>
                <w:del w:id="433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in "ToDoToDoList.txt" into a python Dictionary.</w:delText>
              </w:r>
            </w:del>
          </w:p>
          <w:p w14:paraId="3EE94356" w14:textId="3EDE2FC0" w:rsidR="00D6710E" w:rsidRPr="00D6710E" w:rsidDel="00D46796" w:rsidRDefault="00D6710E">
            <w:pPr>
              <w:rPr>
                <w:del w:id="433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Add each dictionary "row" to a python list "table"</w:delText>
              </w:r>
            </w:del>
          </w:p>
          <w:p w14:paraId="15C915E2" w14:textId="1EA5C9A6" w:rsidR="00D6710E" w:rsidRPr="00D6710E" w:rsidDel="00D46796" w:rsidRDefault="00D6710E">
            <w:pPr>
              <w:rPr>
                <w:del w:id="433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ChangeLog: (date,name,change)</w:delText>
              </w:r>
            </w:del>
          </w:p>
          <w:p w14:paraId="5E593832" w14:textId="0AD5B0DA" w:rsidR="00D6710E" w:rsidRPr="00D6710E" w:rsidDel="00D46796" w:rsidRDefault="00D6710E">
            <w:pPr>
              <w:rPr>
                <w:del w:id="433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3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2022/01/01, RRoot, Created starter script</w:delText>
              </w:r>
            </w:del>
          </w:p>
          <w:p w14:paraId="1FCDBFBE" w14:textId="4C949F6A" w:rsidR="00D6710E" w:rsidRPr="00D6710E" w:rsidDel="00D46796" w:rsidRDefault="00D6710E">
            <w:pPr>
              <w:rPr>
                <w:del w:id="434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4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2022/08/13, RSar, Modified code to complete Assignment06</w:delText>
              </w:r>
            </w:del>
          </w:p>
          <w:p w14:paraId="33418CE1" w14:textId="320ADC13" w:rsidR="00D6710E" w:rsidRPr="00D6710E" w:rsidDel="00D46796" w:rsidRDefault="00D6710E">
            <w:pPr>
              <w:rPr>
                <w:del w:id="434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4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2022/08/14, RSar, Assembled code from modules</w:delText>
              </w:r>
            </w:del>
          </w:p>
          <w:p w14:paraId="74C657B2" w14:textId="3838A551" w:rsidR="00D6710E" w:rsidRPr="00D6710E" w:rsidDel="00D46796" w:rsidRDefault="00D6710E">
            <w:pPr>
              <w:rPr>
                <w:del w:id="434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4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2022/08/16, RSar, Removed 'shadow global variable' error, Comment out debug</w:delText>
              </w:r>
            </w:del>
          </w:p>
          <w:p w14:paraId="781F3E33" w14:textId="37575728" w:rsidR="00D6710E" w:rsidRPr="00D6710E" w:rsidDel="00D46796" w:rsidRDefault="00D6710E">
            <w:pPr>
              <w:rPr>
                <w:del w:id="434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4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           code.</w:delText>
              </w:r>
            </w:del>
          </w:p>
          <w:p w14:paraId="61A21227" w14:textId="124272AC" w:rsidR="00D6710E" w:rsidRPr="00D6710E" w:rsidDel="00D46796" w:rsidRDefault="00D6710E">
            <w:pPr>
              <w:rPr>
                <w:del w:id="434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4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------------------------------- #</w:delText>
              </w:r>
            </w:del>
          </w:p>
          <w:p w14:paraId="219F441A" w14:textId="1A35F665" w:rsidR="00D6710E" w:rsidRPr="00D6710E" w:rsidDel="00D46796" w:rsidRDefault="00D6710E">
            <w:pPr>
              <w:rPr>
                <w:del w:id="435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6045C6E" w14:textId="233A463A" w:rsidR="00D6710E" w:rsidRPr="00D6710E" w:rsidDel="00D46796" w:rsidRDefault="00D6710E">
            <w:pPr>
              <w:rPr>
                <w:del w:id="435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05AD0A3" w14:textId="0A69F14A" w:rsidR="00D6710E" w:rsidRPr="00D6710E" w:rsidDel="00D46796" w:rsidRDefault="00D6710E">
            <w:pPr>
              <w:rPr>
                <w:del w:id="435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5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Data ----------------------------------------------------------- #</w:delText>
              </w:r>
            </w:del>
          </w:p>
          <w:p w14:paraId="5702CD9D" w14:textId="2E20F2BC" w:rsidR="00D6710E" w:rsidRPr="00D6710E" w:rsidDel="00D46796" w:rsidRDefault="00D6710E">
            <w:pPr>
              <w:rPr>
                <w:del w:id="435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5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Declare variables and constants</w:delText>
              </w:r>
            </w:del>
          </w:p>
          <w:p w14:paraId="2196D60E" w14:textId="23C4F5AC" w:rsidR="00D6710E" w:rsidRPr="00D6710E" w:rsidDel="00D46796" w:rsidRDefault="00D6710E">
            <w:pPr>
              <w:rPr>
                <w:del w:id="435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5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strProgramTitle = "To Do List XP v2.0"  # Program name</w:delText>
              </w:r>
            </w:del>
          </w:p>
          <w:p w14:paraId="329E9EA5" w14:textId="2387D43F" w:rsidR="00D6710E" w:rsidRPr="00D6710E" w:rsidDel="00D46796" w:rsidRDefault="00D6710E">
            <w:pPr>
              <w:rPr>
                <w:del w:id="435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5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file_name_str = "ToDoFile.txt"  # The name of the data file</w:delText>
              </w:r>
            </w:del>
          </w:p>
          <w:p w14:paraId="0A38E554" w14:textId="19FF8BE7" w:rsidR="00D6710E" w:rsidRPr="00D6710E" w:rsidDel="00D46796" w:rsidRDefault="00D6710E">
            <w:pPr>
              <w:rPr>
                <w:del w:id="436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6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file_obj = None  # An object that represents a file</w:delText>
              </w:r>
            </w:del>
          </w:p>
          <w:p w14:paraId="43C282A2" w14:textId="48C0CDEF" w:rsidR="00D6710E" w:rsidRPr="00D6710E" w:rsidDel="00D46796" w:rsidRDefault="00D6710E">
            <w:pPr>
              <w:rPr>
                <w:del w:id="436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6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row_dic = {}  # A row of data separated into elements of a dictionary</w:delText>
              </w:r>
            </w:del>
          </w:p>
          <w:p w14:paraId="181A66C2" w14:textId="1E6E0692" w:rsidR="00D6710E" w:rsidRPr="00D6710E" w:rsidDel="00D46796" w:rsidRDefault="00D6710E">
            <w:pPr>
              <w:rPr>
                <w:del w:id="436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6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{Task,Priority}</w:delText>
              </w:r>
            </w:del>
          </w:p>
          <w:p w14:paraId="47E4D527" w14:textId="33EBB76F" w:rsidR="00D6710E" w:rsidRPr="00D6710E" w:rsidDel="00D46796" w:rsidRDefault="00D6710E">
            <w:pPr>
              <w:rPr>
                <w:del w:id="436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6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table_lst = []  # A list that acts as a 'table' of rows</w:delText>
              </w:r>
            </w:del>
          </w:p>
          <w:p w14:paraId="30D2073F" w14:textId="150B9F0F" w:rsidR="00D6710E" w:rsidRPr="00D6710E" w:rsidDel="00D46796" w:rsidRDefault="00D6710E">
            <w:pPr>
              <w:rPr>
                <w:del w:id="436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6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choice_str = ""  # Captures the user option selection</w:delText>
              </w:r>
            </w:del>
          </w:p>
          <w:p w14:paraId="046CB9B5" w14:textId="628BBC96" w:rsidR="00D6710E" w:rsidRPr="00D6710E" w:rsidDel="00D46796" w:rsidRDefault="00D6710E">
            <w:pPr>
              <w:rPr>
                <w:del w:id="437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7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list_of_rows = []  # List of dictionary rows</w:delText>
              </w:r>
            </w:del>
          </w:p>
          <w:p w14:paraId="5A1D029C" w14:textId="25CEBFF4" w:rsidR="00D6710E" w:rsidRPr="00D6710E" w:rsidDel="00D46796" w:rsidRDefault="00D6710E">
            <w:pPr>
              <w:rPr>
                <w:del w:id="437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5F9FACF" w14:textId="07A6B7FB" w:rsidR="00D6710E" w:rsidRPr="00D6710E" w:rsidDel="00D46796" w:rsidRDefault="00D6710E">
            <w:pPr>
              <w:rPr>
                <w:del w:id="437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2178C67" w14:textId="1253FAD5" w:rsidR="00D6710E" w:rsidRPr="00D6710E" w:rsidDel="00D46796" w:rsidRDefault="00D6710E">
            <w:pPr>
              <w:rPr>
                <w:del w:id="437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7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Processing  ---------------------------------------------------- #</w:delText>
              </w:r>
            </w:del>
          </w:p>
          <w:p w14:paraId="5C71FD8B" w14:textId="02BD1A38" w:rsidR="00D6710E" w:rsidRPr="00D6710E" w:rsidDel="00D46796" w:rsidRDefault="00D6710E">
            <w:pPr>
              <w:rPr>
                <w:del w:id="437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7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class Processor:</w:delText>
              </w:r>
            </w:del>
          </w:p>
          <w:p w14:paraId="1C18AB32" w14:textId="3AB49CEE" w:rsidR="00D6710E" w:rsidRPr="00D6710E" w:rsidDel="00D46796" w:rsidRDefault="00D6710E">
            <w:pPr>
              <w:rPr>
                <w:del w:id="437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7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 Performs Processing tasks """</w:delText>
              </w:r>
            </w:del>
          </w:p>
          <w:p w14:paraId="796C64A4" w14:textId="3DF53792" w:rsidR="00D6710E" w:rsidRPr="00D6710E" w:rsidDel="00D46796" w:rsidRDefault="00D6710E">
            <w:pPr>
              <w:rPr>
                <w:del w:id="438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E5DF2B8" w14:textId="532171B9" w:rsidR="00D6710E" w:rsidRPr="00D6710E" w:rsidDel="00D46796" w:rsidRDefault="00D6710E">
            <w:pPr>
              <w:rPr>
                <w:del w:id="438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8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05356286" w14:textId="18E79238" w:rsidR="00D6710E" w:rsidRPr="00D6710E" w:rsidDel="00D46796" w:rsidRDefault="00D6710E">
            <w:pPr>
              <w:rPr>
                <w:del w:id="438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8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read_data_from_file(file_name, list_of_rows):</w:delText>
              </w:r>
            </w:del>
          </w:p>
          <w:p w14:paraId="6C1174CF" w14:textId="05656C44" w:rsidR="00D6710E" w:rsidRPr="00D6710E" w:rsidDel="00D46796" w:rsidRDefault="00D6710E">
            <w:pPr>
              <w:rPr>
                <w:del w:id="438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8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Reads data from a file into a list of dictionary rows</w:delText>
              </w:r>
            </w:del>
          </w:p>
          <w:p w14:paraId="74BB2A00" w14:textId="1EF72F3E" w:rsidR="00D6710E" w:rsidRPr="00D6710E" w:rsidDel="00D46796" w:rsidRDefault="00D6710E">
            <w:pPr>
              <w:rPr>
                <w:del w:id="438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B472521" w14:textId="1639EB04" w:rsidR="00D6710E" w:rsidRPr="00D6710E" w:rsidDel="00D46796" w:rsidRDefault="00D6710E">
            <w:pPr>
              <w:rPr>
                <w:del w:id="438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8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file_name: (string) with name of file:</w:delText>
              </w:r>
            </w:del>
          </w:p>
          <w:p w14:paraId="036848D2" w14:textId="77112F6B" w:rsidR="00D6710E" w:rsidRPr="00D6710E" w:rsidDel="00D46796" w:rsidRDefault="00D6710E">
            <w:pPr>
              <w:rPr>
                <w:del w:id="439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52BE4DFF" w14:textId="7F4B6BDB" w:rsidR="00D6710E" w:rsidRPr="00D6710E" w:rsidDel="00D46796" w:rsidRDefault="00D6710E">
            <w:pPr>
              <w:rPr>
                <w:del w:id="439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69C301D5" w14:textId="7543F6A3" w:rsidR="00D6710E" w:rsidRPr="00D6710E" w:rsidDel="00D46796" w:rsidRDefault="00D6710E">
            <w:pPr>
              <w:rPr>
                <w:del w:id="439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792A2C2E" w14:textId="4B850028" w:rsidR="00D6710E" w:rsidRPr="00D6710E" w:rsidDel="00D46796" w:rsidRDefault="00D6710E">
            <w:pPr>
              <w:rPr>
                <w:del w:id="439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list_of_rows.clear()  # clear current data</w:delText>
              </w:r>
            </w:del>
          </w:p>
          <w:p w14:paraId="61EDDED0" w14:textId="3A7BDA28" w:rsidR="00D6710E" w:rsidRPr="00D6710E" w:rsidDel="00D46796" w:rsidRDefault="00D6710E">
            <w:pPr>
              <w:rPr>
                <w:del w:id="439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39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 = open(file_name, "r")</w:delText>
              </w:r>
            </w:del>
          </w:p>
          <w:p w14:paraId="7D89C65F" w14:textId="3C6D0A4C" w:rsidR="00D6710E" w:rsidRPr="00D6710E" w:rsidDel="00D46796" w:rsidRDefault="00D6710E">
            <w:pPr>
              <w:rPr>
                <w:del w:id="440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98C3189" w14:textId="71B46A92" w:rsidR="00D6710E" w:rsidRPr="00D6710E" w:rsidDel="00D46796" w:rsidRDefault="00D6710E">
            <w:pPr>
              <w:rPr>
                <w:del w:id="440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0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line in file:</w:delText>
              </w:r>
            </w:del>
          </w:p>
          <w:p w14:paraId="0255148A" w14:textId="314527F7" w:rsidR="00D6710E" w:rsidRPr="00D6710E" w:rsidDel="00D46796" w:rsidRDefault="00D6710E">
            <w:pPr>
              <w:rPr>
                <w:del w:id="440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0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t, p = line.split(",")</w:delText>
              </w:r>
            </w:del>
          </w:p>
          <w:p w14:paraId="1501955A" w14:textId="3572E543" w:rsidR="00D6710E" w:rsidRPr="00D6710E" w:rsidDel="00D46796" w:rsidRDefault="00D6710E">
            <w:pPr>
              <w:rPr>
                <w:del w:id="440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0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row_dic = {"Task": t.strip(), "Priority": p.strip()}</w:delText>
              </w:r>
            </w:del>
          </w:p>
          <w:p w14:paraId="78CB5F68" w14:textId="7264437E" w:rsidR="00D6710E" w:rsidRPr="00D6710E" w:rsidDel="00D46796" w:rsidRDefault="00D6710E">
            <w:pPr>
              <w:rPr>
                <w:del w:id="440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0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list_of_rows.append(row_dic)</w:delText>
              </w:r>
            </w:del>
          </w:p>
          <w:p w14:paraId="2D181517" w14:textId="0B7E201A" w:rsidR="00D6710E" w:rsidRPr="00D6710E" w:rsidDel="00D46796" w:rsidRDefault="00D6710E">
            <w:pPr>
              <w:rPr>
                <w:del w:id="440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FEDD406" w14:textId="6D376755" w:rsidR="00D6710E" w:rsidRPr="00D6710E" w:rsidDel="00D46796" w:rsidRDefault="00D6710E">
            <w:pPr>
              <w:rPr>
                <w:del w:id="441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1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file.close()</w:delText>
              </w:r>
            </w:del>
          </w:p>
          <w:p w14:paraId="31EB944A" w14:textId="01840F0F" w:rsidR="00D6710E" w:rsidRPr="00D6710E" w:rsidDel="00D46796" w:rsidRDefault="00D6710E">
            <w:pPr>
              <w:rPr>
                <w:del w:id="441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5A4B7DF" w14:textId="0AB9EAD7" w:rsidR="00D6710E" w:rsidRPr="00D6710E" w:rsidDel="00D46796" w:rsidRDefault="00D6710E">
            <w:pPr>
              <w:rPr>
                <w:del w:id="441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1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0B2EA973" w14:textId="698CD93D" w:rsidR="00D6710E" w:rsidRPr="00D6710E" w:rsidDel="00D46796" w:rsidRDefault="00D6710E">
            <w:pPr>
              <w:rPr>
                <w:del w:id="44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1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print("\n\t\\\\file_name = " + file_name)</w:delText>
              </w:r>
            </w:del>
          </w:p>
          <w:p w14:paraId="1827668A" w14:textId="7AA8C03A" w:rsidR="00D6710E" w:rsidRPr="00D6710E" w:rsidDel="00D46796" w:rsidRDefault="00D6710E">
            <w:pPr>
              <w:rPr>
                <w:del w:id="441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1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3A9573BB" w14:textId="36E36536" w:rsidR="00D6710E" w:rsidRPr="00D6710E" w:rsidDel="00D46796" w:rsidRDefault="00D6710E">
            <w:pPr>
              <w:rPr>
                <w:del w:id="441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2859E3C" w14:textId="6000522D" w:rsidR="00D6710E" w:rsidRPr="00D6710E" w:rsidDel="00D46796" w:rsidRDefault="00D6710E">
            <w:pPr>
              <w:rPr>
                <w:del w:id="442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2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2B141A59" w14:textId="075D851B" w:rsidR="00D6710E" w:rsidRPr="00D6710E" w:rsidDel="00D46796" w:rsidRDefault="00D6710E">
            <w:pPr>
              <w:rPr>
                <w:del w:id="442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D4384CD" w14:textId="7DA0D59B" w:rsidR="00D6710E" w:rsidRPr="00D6710E" w:rsidDel="00D46796" w:rsidRDefault="00D6710E">
            <w:pPr>
              <w:rPr>
                <w:del w:id="442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2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624A765A" w14:textId="24DAD1FD" w:rsidR="00D6710E" w:rsidRPr="00D6710E" w:rsidDel="00D46796" w:rsidRDefault="00D6710E">
            <w:pPr>
              <w:rPr>
                <w:del w:id="442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2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add_data_to_list(task, priority, list_of_rows):</w:delText>
              </w:r>
            </w:del>
          </w:p>
          <w:p w14:paraId="5DAB3847" w14:textId="6EFB3AB0" w:rsidR="00D6710E" w:rsidRPr="00D6710E" w:rsidDel="00D46796" w:rsidRDefault="00D6710E">
            <w:pPr>
              <w:rPr>
                <w:del w:id="442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2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Adds data to a list of dictionary rows</w:delText>
              </w:r>
            </w:del>
          </w:p>
          <w:p w14:paraId="0C9AF6FB" w14:textId="370771FE" w:rsidR="00D6710E" w:rsidRPr="00D6710E" w:rsidDel="00D46796" w:rsidRDefault="00D6710E">
            <w:pPr>
              <w:rPr>
                <w:del w:id="442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0019FFA" w14:textId="0A43CB3B" w:rsidR="00D6710E" w:rsidRPr="00D6710E" w:rsidDel="00D46796" w:rsidRDefault="00D6710E">
            <w:pPr>
              <w:rPr>
                <w:del w:id="443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3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task: (string) with name of task:</w:delText>
              </w:r>
            </w:del>
          </w:p>
          <w:p w14:paraId="4962F46A" w14:textId="38DF9B8E" w:rsidR="00D6710E" w:rsidRPr="00D6710E" w:rsidDel="00D46796" w:rsidRDefault="00D6710E">
            <w:pPr>
              <w:rPr>
                <w:del w:id="443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3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priority: (string) with name of priority:</w:delText>
              </w:r>
            </w:del>
          </w:p>
          <w:p w14:paraId="744761FE" w14:textId="673B305B" w:rsidR="00D6710E" w:rsidRPr="00D6710E" w:rsidDel="00D46796" w:rsidRDefault="00D6710E">
            <w:pPr>
              <w:rPr>
                <w:del w:id="443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3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71874528" w14:textId="4FB7BD1A" w:rsidR="00D6710E" w:rsidRPr="00D6710E" w:rsidDel="00D46796" w:rsidRDefault="00D6710E">
            <w:pPr>
              <w:rPr>
                <w:del w:id="443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3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6D750158" w14:textId="2C67D4CC" w:rsidR="00D6710E" w:rsidRPr="00D6710E" w:rsidDel="00D46796" w:rsidRDefault="00D6710E">
            <w:pPr>
              <w:rPr>
                <w:del w:id="443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3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3CC189E0" w14:textId="265B6828" w:rsidR="00D6710E" w:rsidRPr="00D6710E" w:rsidDel="00D46796" w:rsidRDefault="00D6710E">
            <w:pPr>
              <w:rPr>
                <w:del w:id="444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7D3286B" w14:textId="6DF7D509" w:rsidR="00D6710E" w:rsidRPr="00D6710E" w:rsidDel="00D46796" w:rsidRDefault="00D6710E">
            <w:pPr>
              <w:rPr>
                <w:del w:id="444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4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2AC28D1B" w14:textId="498DFAB5" w:rsidR="00D6710E" w:rsidRPr="00D6710E" w:rsidDel="00D46796" w:rsidRDefault="00D6710E">
            <w:pPr>
              <w:rPr>
                <w:del w:id="444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4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print("\t\\\\Processor.add_data_to_list(task) = " + task +</w:delText>
              </w:r>
            </w:del>
          </w:p>
          <w:p w14:paraId="04ABFE6F" w14:textId="028756EB" w:rsidR="00D6710E" w:rsidRPr="00D6710E" w:rsidDel="00D46796" w:rsidRDefault="00D6710E">
            <w:pPr>
              <w:rPr>
                <w:del w:id="444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4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"\n\t\\\\Processor.add_data_to_list(priority) = " + priority)</w:delText>
              </w:r>
            </w:del>
          </w:p>
          <w:p w14:paraId="554C8F96" w14:textId="26BED947" w:rsidR="00D6710E" w:rsidRPr="00D6710E" w:rsidDel="00D46796" w:rsidRDefault="00D6710E">
            <w:pPr>
              <w:rPr>
                <w:del w:id="444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4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752D4E39" w14:textId="02A24BE4" w:rsidR="00D6710E" w:rsidRPr="00D6710E" w:rsidDel="00D46796" w:rsidRDefault="00D6710E">
            <w:pPr>
              <w:rPr>
                <w:del w:id="444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61ECDA7" w14:textId="3E994D85" w:rsidR="00D6710E" w:rsidRPr="00D6710E" w:rsidDel="00D46796" w:rsidRDefault="00D6710E">
            <w:pPr>
              <w:rPr>
                <w:del w:id="445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5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row_dic = {"Task": str(task).strip(),</w:delText>
              </w:r>
            </w:del>
          </w:p>
          <w:p w14:paraId="46C45DB4" w14:textId="18EAE3D6" w:rsidR="00D6710E" w:rsidRPr="00D6710E" w:rsidDel="00D46796" w:rsidRDefault="00D6710E">
            <w:pPr>
              <w:rPr>
                <w:del w:id="445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5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"Priority": str(priority).strip()}</w:delText>
              </w:r>
            </w:del>
          </w:p>
          <w:p w14:paraId="764B9AA7" w14:textId="7B206DE5" w:rsidR="00D6710E" w:rsidRPr="00D6710E" w:rsidDel="00D46796" w:rsidRDefault="00D6710E">
            <w:pPr>
              <w:rPr>
                <w:del w:id="445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5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TODO: Add Code Here!</w:delText>
              </w:r>
            </w:del>
          </w:p>
          <w:p w14:paraId="4D78F7D2" w14:textId="6F836A68" w:rsidR="00D6710E" w:rsidRPr="00D6710E" w:rsidDel="00D46796" w:rsidRDefault="00D6710E">
            <w:pPr>
              <w:rPr>
                <w:del w:id="445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5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list_of_rows.append(row_dic)</w:delText>
              </w:r>
            </w:del>
          </w:p>
          <w:p w14:paraId="34C81692" w14:textId="1F960A20" w:rsidR="00D6710E" w:rsidRPr="00D6710E" w:rsidDel="00D46796" w:rsidRDefault="00D6710E">
            <w:pPr>
              <w:rPr>
                <w:del w:id="445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B16AC5D" w14:textId="1289A7B4" w:rsidR="00D6710E" w:rsidRPr="00D6710E" w:rsidDel="00D46796" w:rsidRDefault="00D6710E">
            <w:pPr>
              <w:rPr>
                <w:del w:id="445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6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2FDF5702" w14:textId="27614493" w:rsidR="00D6710E" w:rsidRPr="00D6710E" w:rsidDel="00D46796" w:rsidRDefault="00D6710E">
            <w:pPr>
              <w:rPr>
                <w:del w:id="446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6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print("\n\t\\\\Processor.add_data_to_list(list_of_rows) = " +</w:delText>
              </w:r>
            </w:del>
          </w:p>
          <w:p w14:paraId="2619BEDF" w14:textId="547C729D" w:rsidR="00D6710E" w:rsidRPr="00D6710E" w:rsidDel="00D46796" w:rsidRDefault="00D6710E">
            <w:pPr>
              <w:rPr>
                <w:del w:id="446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6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str(list_of_rows))</w:delText>
              </w:r>
            </w:del>
          </w:p>
          <w:p w14:paraId="44BC2E01" w14:textId="205CB25F" w:rsidR="00D6710E" w:rsidRPr="00D6710E" w:rsidDel="00D46796" w:rsidRDefault="00D6710E">
            <w:pPr>
              <w:rPr>
                <w:del w:id="446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6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023DB0A9" w14:textId="1F339C03" w:rsidR="00D6710E" w:rsidRPr="00D6710E" w:rsidDel="00D46796" w:rsidRDefault="00D6710E">
            <w:pPr>
              <w:rPr>
                <w:del w:id="446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3AF0423" w14:textId="64386890" w:rsidR="00D6710E" w:rsidRPr="00D6710E" w:rsidDel="00D46796" w:rsidRDefault="00D6710E">
            <w:pPr>
              <w:rPr>
                <w:del w:id="446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6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print("\n\tAdded task (priority): '" + task + " (" + priority + ")'")</w:delText>
              </w:r>
            </w:del>
          </w:p>
          <w:p w14:paraId="3C3E63CC" w14:textId="05808837" w:rsidR="00D6710E" w:rsidRPr="00D6710E" w:rsidDel="00D46796" w:rsidRDefault="00D6710E">
            <w:pPr>
              <w:rPr>
                <w:del w:id="447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7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4087529D" w14:textId="2EF65EB4" w:rsidR="00D6710E" w:rsidRPr="00D6710E" w:rsidDel="00D46796" w:rsidRDefault="00D6710E">
            <w:pPr>
              <w:rPr>
                <w:del w:id="447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2793225" w14:textId="43D81F15" w:rsidR="00D6710E" w:rsidRPr="00D6710E" w:rsidDel="00D46796" w:rsidRDefault="00D6710E">
            <w:pPr>
              <w:rPr>
                <w:del w:id="447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7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1E857881" w14:textId="468C4E0C" w:rsidR="00D6710E" w:rsidRPr="00D6710E" w:rsidDel="00D46796" w:rsidRDefault="00D6710E">
            <w:pPr>
              <w:rPr>
                <w:del w:id="447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7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remove_data_from_list(task, list_of_rows):</w:delText>
              </w:r>
            </w:del>
          </w:p>
          <w:p w14:paraId="016CB626" w14:textId="48065F7C" w:rsidR="00D6710E" w:rsidRPr="00D6710E" w:rsidDel="00D46796" w:rsidRDefault="00D6710E">
            <w:pPr>
              <w:rPr>
                <w:del w:id="447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7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Removes data from a list of dictionary rows</w:delText>
              </w:r>
            </w:del>
          </w:p>
          <w:p w14:paraId="429475A5" w14:textId="3789E79F" w:rsidR="00D6710E" w:rsidRPr="00D6710E" w:rsidDel="00D46796" w:rsidRDefault="00D6710E">
            <w:pPr>
              <w:rPr>
                <w:del w:id="447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4720A5E" w14:textId="2C666416" w:rsidR="00D6710E" w:rsidRPr="00D6710E" w:rsidDel="00D46796" w:rsidRDefault="00D6710E">
            <w:pPr>
              <w:rPr>
                <w:del w:id="448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8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task: (string) with name of task:</w:delText>
              </w:r>
            </w:del>
          </w:p>
          <w:p w14:paraId="36048BC5" w14:textId="6211DC78" w:rsidR="00D6710E" w:rsidRPr="00D6710E" w:rsidDel="00D46796" w:rsidRDefault="00D6710E">
            <w:pPr>
              <w:rPr>
                <w:del w:id="448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8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6772D350" w14:textId="5DAE01FE" w:rsidR="00D6710E" w:rsidRPr="00D6710E" w:rsidDel="00D46796" w:rsidRDefault="00D6710E">
            <w:pPr>
              <w:rPr>
                <w:del w:id="448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8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3B21A098" w14:textId="51B0124A" w:rsidR="00D6710E" w:rsidRPr="00D6710E" w:rsidDel="00D46796" w:rsidRDefault="00D6710E">
            <w:pPr>
              <w:rPr>
                <w:del w:id="448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8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41ABCB7" w14:textId="09AD2E02" w:rsidR="00D6710E" w:rsidRPr="00D6710E" w:rsidDel="00D46796" w:rsidRDefault="00D6710E">
            <w:pPr>
              <w:rPr>
                <w:del w:id="448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8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TODO: Add Code Here!</w:delText>
              </w:r>
            </w:del>
          </w:p>
          <w:p w14:paraId="60C6759F" w14:textId="208C33C9" w:rsidR="00D6710E" w:rsidRPr="00D6710E" w:rsidDel="00D46796" w:rsidRDefault="00D6710E">
            <w:pPr>
              <w:rPr>
                <w:del w:id="449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9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row_dic in list_of_rows:  # Remove task</w:delText>
              </w:r>
            </w:del>
          </w:p>
          <w:p w14:paraId="389B36FE" w14:textId="71365313" w:rsidR="00D6710E" w:rsidRPr="00D6710E" w:rsidDel="00D46796" w:rsidRDefault="00D6710E">
            <w:pPr>
              <w:rPr>
                <w:del w:id="449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9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if row_dic["Task"].lower() == task.lower():</w:delText>
              </w:r>
            </w:del>
          </w:p>
          <w:p w14:paraId="35998D22" w14:textId="3347DC64" w:rsidR="00D6710E" w:rsidRPr="00D6710E" w:rsidDel="00D46796" w:rsidRDefault="00D6710E">
            <w:pPr>
              <w:rPr>
                <w:del w:id="449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9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list_of_rows.remove(row_dic)</w:delText>
              </w:r>
            </w:del>
          </w:p>
          <w:p w14:paraId="5EC8298A" w14:textId="66DEB534" w:rsidR="00D6710E" w:rsidRPr="00D6710E" w:rsidDel="00D46796" w:rsidRDefault="00D6710E">
            <w:pPr>
              <w:rPr>
                <w:del w:id="449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FEE8B51" w14:textId="3F94308D" w:rsidR="00D6710E" w:rsidRPr="00D6710E" w:rsidDel="00D46796" w:rsidRDefault="00D6710E">
            <w:pPr>
              <w:rPr>
                <w:del w:id="449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49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# # debug</w:delText>
              </w:r>
            </w:del>
          </w:p>
          <w:p w14:paraId="3D6389C1" w14:textId="274C1400" w:rsidR="00D6710E" w:rsidRPr="00D6710E" w:rsidDel="00D46796" w:rsidRDefault="00D6710E">
            <w:pPr>
              <w:rPr>
                <w:del w:id="449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# print("\t\\\\Processor.remove_data_from_list(task) = " +</w:delText>
              </w:r>
            </w:del>
          </w:p>
          <w:p w14:paraId="2EA87719" w14:textId="4709843C" w:rsidR="00D6710E" w:rsidRPr="00D6710E" w:rsidDel="00D46796" w:rsidRDefault="00D6710E">
            <w:pPr>
              <w:rPr>
                <w:del w:id="450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#       task.lower())</w:delText>
              </w:r>
            </w:del>
          </w:p>
          <w:p w14:paraId="0FEDC696" w14:textId="7BBC7D6C" w:rsidR="00D6710E" w:rsidRPr="00D6710E" w:rsidDel="00D46796" w:rsidRDefault="00D6710E">
            <w:pPr>
              <w:rPr>
                <w:del w:id="450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# # /debug</w:delText>
              </w:r>
            </w:del>
          </w:p>
          <w:p w14:paraId="2FE82D6D" w14:textId="0924996A" w:rsidR="00D6710E" w:rsidRPr="00D6710E" w:rsidDel="00D46796" w:rsidRDefault="00D6710E">
            <w:pPr>
              <w:rPr>
                <w:del w:id="450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9238CA1" w14:textId="0D3E4D65" w:rsidR="00D6710E" w:rsidRPr="00D6710E" w:rsidDel="00D46796" w:rsidRDefault="00D6710E">
            <w:pPr>
              <w:rPr>
                <w:del w:id="450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print("\n\tRemoved task (priority): '" + row_dic["Task"] +</w:delText>
              </w:r>
            </w:del>
          </w:p>
          <w:p w14:paraId="63D6FB1E" w14:textId="6CB4C1EE" w:rsidR="00D6710E" w:rsidRPr="00D6710E" w:rsidDel="00D46796" w:rsidRDefault="00D6710E">
            <w:pPr>
              <w:rPr>
                <w:del w:id="450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0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" (" + row_dic["Priority"] + ")'")</w:delText>
              </w:r>
            </w:del>
          </w:p>
          <w:p w14:paraId="496C86D7" w14:textId="6D80BA79" w:rsidR="00D6710E" w:rsidRPr="00D6710E" w:rsidDel="00D46796" w:rsidRDefault="00D6710E">
            <w:pPr>
              <w:rPr>
                <w:del w:id="451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37DB0E2" w14:textId="5CC9E68A" w:rsidR="00D6710E" w:rsidRPr="00D6710E" w:rsidDel="00D46796" w:rsidRDefault="00D6710E">
            <w:pPr>
              <w:rPr>
                <w:del w:id="451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1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67F7B294" w14:textId="61A73751" w:rsidR="00D6710E" w:rsidRPr="00D6710E" w:rsidDel="00D46796" w:rsidRDefault="00D6710E">
            <w:pPr>
              <w:rPr>
                <w:del w:id="451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1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print("\n\t\\\\Processor.remove_data_from_list(list_of_rows) = " +</w:delText>
              </w:r>
            </w:del>
          </w:p>
          <w:p w14:paraId="248AC7DC" w14:textId="5175DC2F" w:rsidR="00D6710E" w:rsidRPr="00D6710E" w:rsidDel="00D46796" w:rsidRDefault="00D6710E">
            <w:pPr>
              <w:rPr>
                <w:del w:id="45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1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str(list_of_rows))</w:delText>
              </w:r>
            </w:del>
          </w:p>
          <w:p w14:paraId="7B221291" w14:textId="050BD218" w:rsidR="00D6710E" w:rsidRPr="00D6710E" w:rsidDel="00D46796" w:rsidRDefault="00D6710E">
            <w:pPr>
              <w:rPr>
                <w:del w:id="451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1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652F4819" w14:textId="3187930C" w:rsidR="00D6710E" w:rsidRPr="00D6710E" w:rsidDel="00D46796" w:rsidRDefault="00D6710E">
            <w:pPr>
              <w:rPr>
                <w:del w:id="451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1EDD7FF" w14:textId="44ED04B9" w:rsidR="00D6710E" w:rsidRPr="00D6710E" w:rsidDel="00D46796" w:rsidRDefault="00D6710E">
            <w:pPr>
              <w:rPr>
                <w:del w:id="452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2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7C844792" w14:textId="53DB120F" w:rsidR="00D6710E" w:rsidRPr="00D6710E" w:rsidDel="00D46796" w:rsidRDefault="00D6710E">
            <w:pPr>
              <w:rPr>
                <w:del w:id="452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9BAA87E" w14:textId="3163BF39" w:rsidR="00D6710E" w:rsidRPr="00D6710E" w:rsidDel="00D46796" w:rsidRDefault="00D6710E">
            <w:pPr>
              <w:rPr>
                <w:del w:id="452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2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08DEDEBD" w14:textId="0BD68EBE" w:rsidR="00D6710E" w:rsidRPr="00D6710E" w:rsidDel="00D46796" w:rsidRDefault="00D6710E">
            <w:pPr>
              <w:rPr>
                <w:del w:id="452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2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write_data_to_file(file_name, list_of_rows):</w:delText>
              </w:r>
            </w:del>
          </w:p>
          <w:p w14:paraId="6913C0F7" w14:textId="3816CF20" w:rsidR="00D6710E" w:rsidRPr="00D6710E" w:rsidDel="00D46796" w:rsidRDefault="00D6710E">
            <w:pPr>
              <w:rPr>
                <w:del w:id="452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2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Writes data from a list of dictionary rows to a File</w:delText>
              </w:r>
            </w:del>
          </w:p>
          <w:p w14:paraId="35DEA86F" w14:textId="5E14C116" w:rsidR="00D6710E" w:rsidRPr="00D6710E" w:rsidDel="00D46796" w:rsidRDefault="00D6710E">
            <w:pPr>
              <w:rPr>
                <w:del w:id="452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9F088F6" w14:textId="05FA4F6D" w:rsidR="00D6710E" w:rsidRPr="00D6710E" w:rsidDel="00D46796" w:rsidRDefault="00D6710E">
            <w:pPr>
              <w:rPr>
                <w:del w:id="453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3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file_name: (string) with name of file:</w:delText>
              </w:r>
            </w:del>
          </w:p>
          <w:p w14:paraId="5BC308A7" w14:textId="30CA6DBA" w:rsidR="00D6710E" w:rsidRPr="00D6710E" w:rsidDel="00D46796" w:rsidRDefault="00D6710E">
            <w:pPr>
              <w:rPr>
                <w:del w:id="453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3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you want filled with file data:</w:delText>
              </w:r>
            </w:del>
          </w:p>
          <w:p w14:paraId="642FCCDA" w14:textId="14488B8D" w:rsidR="00D6710E" w:rsidRPr="00D6710E" w:rsidDel="00D46796" w:rsidRDefault="00D6710E">
            <w:pPr>
              <w:rPr>
                <w:del w:id="453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3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(list) of dictionary rows</w:delText>
              </w:r>
            </w:del>
          </w:p>
          <w:p w14:paraId="18D2AD66" w14:textId="2C3E8E8C" w:rsidR="00D6710E" w:rsidRPr="00D6710E" w:rsidDel="00D46796" w:rsidRDefault="00D6710E">
            <w:pPr>
              <w:rPr>
                <w:del w:id="453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3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6552F29A" w14:textId="10D126DF" w:rsidR="00D6710E" w:rsidRPr="00D6710E" w:rsidDel="00D46796" w:rsidRDefault="00D6710E">
            <w:pPr>
              <w:rPr>
                <w:del w:id="453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3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TODO: Add Code Here!</w:delText>
              </w:r>
            </w:del>
          </w:p>
          <w:p w14:paraId="3A31E1E6" w14:textId="498DF51C" w:rsidR="00D6710E" w:rsidRPr="00D6710E" w:rsidDel="00D46796" w:rsidRDefault="00D6710E">
            <w:pPr>
              <w:rPr>
                <w:del w:id="454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4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file_obj = open(file_name, "w")</w:delText>
              </w:r>
            </w:del>
          </w:p>
          <w:p w14:paraId="26B41A3C" w14:textId="513D5F2F" w:rsidR="00D6710E" w:rsidRPr="00D6710E" w:rsidDel="00D46796" w:rsidRDefault="00D6710E">
            <w:pPr>
              <w:rPr>
                <w:del w:id="454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4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row_dic in list_of_rows:</w:delText>
              </w:r>
            </w:del>
          </w:p>
          <w:p w14:paraId="665F35EE" w14:textId="5F8E626D" w:rsidR="00D6710E" w:rsidRPr="00D6710E" w:rsidDel="00D46796" w:rsidRDefault="00D6710E">
            <w:pPr>
              <w:rPr>
                <w:del w:id="454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4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file_obj.write(str(row_dic["Task"]) + "," +</w:delText>
              </w:r>
            </w:del>
          </w:p>
          <w:p w14:paraId="6DA4C5E6" w14:textId="108854D0" w:rsidR="00D6710E" w:rsidRPr="00D6710E" w:rsidDel="00D46796" w:rsidRDefault="00D6710E">
            <w:pPr>
              <w:rPr>
                <w:del w:id="454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4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str(row_dic["Priority"]) + "\n")</w:delText>
              </w:r>
            </w:del>
          </w:p>
          <w:p w14:paraId="6548EB9C" w14:textId="4DE09D5E" w:rsidR="00D6710E" w:rsidRPr="00D6710E" w:rsidDel="00D46796" w:rsidRDefault="00D6710E">
            <w:pPr>
              <w:rPr>
                <w:del w:id="454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4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file_obj.close()</w:delText>
              </w:r>
            </w:del>
          </w:p>
          <w:p w14:paraId="39839E9B" w14:textId="3D02056D" w:rsidR="00D6710E" w:rsidRPr="00D6710E" w:rsidDel="00D46796" w:rsidRDefault="00D6710E">
            <w:pPr>
              <w:rPr>
                <w:del w:id="455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9687F79" w14:textId="689F7E5E" w:rsidR="00D6710E" w:rsidRPr="00D6710E" w:rsidDel="00D46796" w:rsidRDefault="00D6710E">
            <w:pPr>
              <w:rPr>
                <w:del w:id="455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5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08EEEC4C" w14:textId="5C8A0780" w:rsidR="00D6710E" w:rsidRPr="00D6710E" w:rsidDel="00D46796" w:rsidRDefault="00D6710E">
            <w:pPr>
              <w:rPr>
                <w:del w:id="455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5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print("\n\t\\\\Processor.write_data_to_file(list_of_rows)" +</w:delText>
              </w:r>
            </w:del>
          </w:p>
          <w:p w14:paraId="50EBE0F2" w14:textId="02378299" w:rsidR="00D6710E" w:rsidRPr="00D6710E" w:rsidDel="00D46796" w:rsidRDefault="00D6710E">
            <w:pPr>
              <w:rPr>
                <w:del w:id="455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5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str(list_of_rows))</w:delText>
              </w:r>
            </w:del>
          </w:p>
          <w:p w14:paraId="04218CBE" w14:textId="758FD5FA" w:rsidR="00D6710E" w:rsidRPr="00D6710E" w:rsidDel="00D46796" w:rsidRDefault="00D6710E">
            <w:pPr>
              <w:rPr>
                <w:del w:id="455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5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16210CEC" w14:textId="2A10CE22" w:rsidR="00D6710E" w:rsidRPr="00D6710E" w:rsidDel="00D46796" w:rsidRDefault="00D6710E">
            <w:pPr>
              <w:rPr>
                <w:del w:id="455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CF9808C" w14:textId="3AB8DDE3" w:rsidR="00D6710E" w:rsidRPr="00D6710E" w:rsidDel="00D46796" w:rsidRDefault="00D6710E">
            <w:pPr>
              <w:rPr>
                <w:del w:id="456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6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print("\n\tSaved data to file: " + file_name)</w:delText>
              </w:r>
            </w:del>
          </w:p>
          <w:p w14:paraId="5AC520EC" w14:textId="6B1C5917" w:rsidR="00D6710E" w:rsidRPr="00D6710E" w:rsidDel="00D46796" w:rsidRDefault="00D6710E">
            <w:pPr>
              <w:rPr>
                <w:del w:id="456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6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list_of_rows</w:delText>
              </w:r>
            </w:del>
          </w:p>
          <w:p w14:paraId="578CE210" w14:textId="3992B247" w:rsidR="00D6710E" w:rsidRPr="00D6710E" w:rsidDel="00D46796" w:rsidRDefault="00D6710E">
            <w:pPr>
              <w:rPr>
                <w:del w:id="456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2C961F8" w14:textId="4BCE2F6D" w:rsidR="00D6710E" w:rsidRPr="00D6710E" w:rsidDel="00D46796" w:rsidRDefault="00D6710E">
            <w:pPr>
              <w:rPr>
                <w:del w:id="456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2C03EFD" w14:textId="79B126D9" w:rsidR="00D6710E" w:rsidRPr="00D6710E" w:rsidDel="00D46796" w:rsidRDefault="00D6710E">
            <w:pPr>
              <w:rPr>
                <w:del w:id="456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6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Presentation (Input/Output)  ----------------------------------- #</w:delText>
              </w:r>
            </w:del>
          </w:p>
          <w:p w14:paraId="743D25DB" w14:textId="6BF8CC53" w:rsidR="00D6710E" w:rsidRPr="00D6710E" w:rsidDel="00D46796" w:rsidRDefault="00D6710E">
            <w:pPr>
              <w:rPr>
                <w:del w:id="456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6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class IO:</w:delText>
              </w:r>
            </w:del>
          </w:p>
          <w:p w14:paraId="68E23A5E" w14:textId="5FB915BD" w:rsidR="00D6710E" w:rsidRPr="00D6710E" w:rsidDel="00D46796" w:rsidRDefault="00D6710E">
            <w:pPr>
              <w:rPr>
                <w:del w:id="457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7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 Performs Input and Output tasks """</w:delText>
              </w:r>
            </w:del>
          </w:p>
          <w:p w14:paraId="49E61312" w14:textId="5A83CC39" w:rsidR="00D6710E" w:rsidRPr="00D6710E" w:rsidDel="00D46796" w:rsidRDefault="00D6710E">
            <w:pPr>
              <w:rPr>
                <w:del w:id="457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A767B19" w14:textId="35DB5E3C" w:rsidR="00D6710E" w:rsidRPr="00D6710E" w:rsidDel="00D46796" w:rsidRDefault="00D6710E">
            <w:pPr>
              <w:rPr>
                <w:del w:id="457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7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4E5D3497" w14:textId="0CEF46EE" w:rsidR="00D6710E" w:rsidRPr="00D6710E" w:rsidDel="00D46796" w:rsidRDefault="00D6710E">
            <w:pPr>
              <w:rPr>
                <w:del w:id="457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7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output_menu_tasks():</w:delText>
              </w:r>
            </w:del>
          </w:p>
          <w:p w14:paraId="68B75BC5" w14:textId="30C9571F" w:rsidR="00D6710E" w:rsidRPr="00D6710E" w:rsidDel="00D46796" w:rsidRDefault="00D6710E">
            <w:pPr>
              <w:rPr>
                <w:del w:id="457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7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Display a menu of choices to the user</w:delText>
              </w:r>
            </w:del>
          </w:p>
          <w:p w14:paraId="5D488961" w14:textId="37200D37" w:rsidR="00D6710E" w:rsidRPr="00D6710E" w:rsidDel="00D46796" w:rsidRDefault="00D6710E">
            <w:pPr>
              <w:rPr>
                <w:del w:id="457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2CB2EE5" w14:textId="35651818" w:rsidR="00D6710E" w:rsidRPr="00D6710E" w:rsidDel="00D46796" w:rsidRDefault="00D6710E">
            <w:pPr>
              <w:rPr>
                <w:del w:id="458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8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nothing</w:delText>
              </w:r>
            </w:del>
          </w:p>
          <w:p w14:paraId="07D2ED2C" w14:textId="58396075" w:rsidR="00D6710E" w:rsidRPr="00D6710E" w:rsidDel="00D46796" w:rsidRDefault="00D6710E">
            <w:pPr>
              <w:rPr>
                <w:del w:id="458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8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41E16CA1" w14:textId="38BBB139" w:rsidR="00D6710E" w:rsidRPr="00D6710E" w:rsidDel="00D46796" w:rsidRDefault="00D6710E">
            <w:pPr>
              <w:rPr>
                <w:del w:id="458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8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print("""</w:delText>
              </w:r>
            </w:del>
          </w:p>
          <w:p w14:paraId="00112672" w14:textId="01BF4FDB" w:rsidR="00D6710E" w:rsidRPr="00D6710E" w:rsidDel="00D46796" w:rsidRDefault="00D6710E">
            <w:pPr>
              <w:rPr>
                <w:del w:id="458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8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\tMenu of Options</w:delText>
              </w:r>
            </w:del>
          </w:p>
          <w:p w14:paraId="2CFCA19B" w14:textId="474580D1" w:rsidR="00D6710E" w:rsidRPr="00D6710E" w:rsidDel="00D46796" w:rsidRDefault="00D6710E">
            <w:pPr>
              <w:rPr>
                <w:del w:id="458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8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\t1) Add a new Task</w:delText>
              </w:r>
            </w:del>
          </w:p>
          <w:p w14:paraId="72D08801" w14:textId="4FF9753C" w:rsidR="00D6710E" w:rsidRPr="00D6710E" w:rsidDel="00D46796" w:rsidRDefault="00D6710E">
            <w:pPr>
              <w:rPr>
                <w:del w:id="459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9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\t2) Remove an existing Task</w:delText>
              </w:r>
            </w:del>
          </w:p>
          <w:p w14:paraId="44FE8DE4" w14:textId="706D4032" w:rsidR="00D6710E" w:rsidRPr="00D6710E" w:rsidDel="00D46796" w:rsidRDefault="00D6710E">
            <w:pPr>
              <w:rPr>
                <w:del w:id="459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9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\t3) Save Data to File        </w:delText>
              </w:r>
            </w:del>
          </w:p>
          <w:p w14:paraId="749643A9" w14:textId="28AFC043" w:rsidR="00D6710E" w:rsidRPr="00D6710E" w:rsidDel="00D46796" w:rsidRDefault="00D6710E">
            <w:pPr>
              <w:rPr>
                <w:del w:id="459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9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\t4) Exit Program</w:delText>
              </w:r>
            </w:del>
          </w:p>
          <w:p w14:paraId="43AE9072" w14:textId="47AA5089" w:rsidR="00D6710E" w:rsidRPr="00D6710E" w:rsidDel="00D46796" w:rsidRDefault="00D6710E">
            <w:pPr>
              <w:rPr>
                <w:del w:id="459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59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""")</w:delText>
              </w:r>
            </w:del>
          </w:p>
          <w:p w14:paraId="1AE84E8B" w14:textId="6BE06551" w:rsidR="00D6710E" w:rsidRPr="00D6710E" w:rsidDel="00D46796" w:rsidRDefault="00D6710E">
            <w:pPr>
              <w:rPr>
                <w:del w:id="459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D19D7E7" w14:textId="67361670" w:rsidR="00D6710E" w:rsidRPr="00D6710E" w:rsidDel="00D46796" w:rsidRDefault="00D6710E">
            <w:pPr>
              <w:rPr>
                <w:del w:id="459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0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437C959B" w14:textId="3F49AE53" w:rsidR="00D6710E" w:rsidRPr="00D6710E" w:rsidDel="00D46796" w:rsidRDefault="00D6710E">
            <w:pPr>
              <w:rPr>
                <w:del w:id="460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0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input_menu_choice():</w:delText>
              </w:r>
            </w:del>
          </w:p>
          <w:p w14:paraId="1D84293D" w14:textId="1B0F75E4" w:rsidR="00D6710E" w:rsidRPr="00D6710E" w:rsidDel="00D46796" w:rsidRDefault="00D6710E">
            <w:pPr>
              <w:rPr>
                <w:del w:id="460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0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Gets the menu choice from a user</w:delText>
              </w:r>
            </w:del>
          </w:p>
          <w:p w14:paraId="722EB909" w14:textId="3B2A61A1" w:rsidR="00D6710E" w:rsidRPr="00D6710E" w:rsidDel="00D46796" w:rsidRDefault="00D6710E">
            <w:pPr>
              <w:rPr>
                <w:del w:id="460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57D9119" w14:textId="0E2EC9BB" w:rsidR="00D6710E" w:rsidRPr="00D6710E" w:rsidDel="00D46796" w:rsidRDefault="00D6710E">
            <w:pPr>
              <w:rPr>
                <w:del w:id="460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0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string</w:delText>
              </w:r>
            </w:del>
          </w:p>
          <w:p w14:paraId="3D342541" w14:textId="287E93D1" w:rsidR="00D6710E" w:rsidRPr="00D6710E" w:rsidDel="00D46796" w:rsidRDefault="00D6710E">
            <w:pPr>
              <w:rPr>
                <w:del w:id="460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0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485F8CC" w14:textId="03B9016D" w:rsidR="00D6710E" w:rsidRPr="00D6710E" w:rsidDel="00D46796" w:rsidRDefault="00D6710E">
            <w:pPr>
              <w:rPr>
                <w:del w:id="461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1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choice = str(input("Which option would you like to "</w:delText>
              </w:r>
            </w:del>
          </w:p>
          <w:p w14:paraId="72A656D7" w14:textId="02DFD060" w:rsidR="00D6710E" w:rsidRPr="00D6710E" w:rsidDel="00D46796" w:rsidRDefault="00D6710E">
            <w:pPr>
              <w:rPr>
                <w:del w:id="461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1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"perform? [1 to 4] - ")).strip()</w:delText>
              </w:r>
            </w:del>
          </w:p>
          <w:p w14:paraId="725E60CD" w14:textId="5F499D0F" w:rsidR="00D6710E" w:rsidRPr="00D6710E" w:rsidDel="00D46796" w:rsidRDefault="00D6710E">
            <w:pPr>
              <w:rPr>
                <w:del w:id="461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9B48B7D" w14:textId="7B836818" w:rsidR="00D6710E" w:rsidRPr="00D6710E" w:rsidDel="00D46796" w:rsidRDefault="00D6710E">
            <w:pPr>
              <w:rPr>
                <w:del w:id="46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1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0E580D5C" w14:textId="7E2BFEED" w:rsidR="00D6710E" w:rsidRPr="00D6710E" w:rsidDel="00D46796" w:rsidRDefault="00D6710E">
            <w:pPr>
              <w:rPr>
                <w:del w:id="461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1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print("\n\t\\\\IO.input_menu_choice(choice) = " + choice)</w:delText>
              </w:r>
            </w:del>
          </w:p>
          <w:p w14:paraId="630538D1" w14:textId="390DE400" w:rsidR="00D6710E" w:rsidRPr="00D6710E" w:rsidDel="00D46796" w:rsidRDefault="00D6710E">
            <w:pPr>
              <w:rPr>
                <w:del w:id="461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2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5A61A52E" w14:textId="64F0ACA3" w:rsidR="00D6710E" w:rsidRPr="00D6710E" w:rsidDel="00D46796" w:rsidRDefault="00D6710E">
            <w:pPr>
              <w:rPr>
                <w:del w:id="462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F0ACE31" w14:textId="4927276E" w:rsidR="00D6710E" w:rsidRPr="00D6710E" w:rsidDel="00D46796" w:rsidRDefault="00D6710E">
            <w:pPr>
              <w:rPr>
                <w:del w:id="462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2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choice</w:delText>
              </w:r>
            </w:del>
          </w:p>
          <w:p w14:paraId="0C953101" w14:textId="7E20958E" w:rsidR="00D6710E" w:rsidRPr="00D6710E" w:rsidDel="00D46796" w:rsidRDefault="00D6710E">
            <w:pPr>
              <w:rPr>
                <w:del w:id="462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285A8F0" w14:textId="4ABC81CA" w:rsidR="00D6710E" w:rsidRPr="00D6710E" w:rsidDel="00D46796" w:rsidRDefault="00D6710E">
            <w:pPr>
              <w:rPr>
                <w:del w:id="462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2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6CAED427" w14:textId="785B8B17" w:rsidR="00D6710E" w:rsidRPr="00D6710E" w:rsidDel="00D46796" w:rsidRDefault="00D6710E">
            <w:pPr>
              <w:rPr>
                <w:del w:id="462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2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output_current_tasks_in_list(list_of_rows):</w:delText>
              </w:r>
            </w:del>
          </w:p>
          <w:p w14:paraId="0A0DDBA0" w14:textId="2CEE1C75" w:rsidR="00D6710E" w:rsidRPr="00D6710E" w:rsidDel="00D46796" w:rsidRDefault="00D6710E">
            <w:pPr>
              <w:rPr>
                <w:del w:id="462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Shows the current Tasks in the list of dictionaries rows</w:delText>
              </w:r>
            </w:del>
          </w:p>
          <w:p w14:paraId="50AF3B8D" w14:textId="45C67D8F" w:rsidR="00D6710E" w:rsidRPr="00D6710E" w:rsidDel="00D46796" w:rsidRDefault="00D6710E">
            <w:pPr>
              <w:rPr>
                <w:del w:id="463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D8C736D" w14:textId="23DCA076" w:rsidR="00D6710E" w:rsidRPr="00D6710E" w:rsidDel="00D46796" w:rsidRDefault="00D6710E">
            <w:pPr>
              <w:rPr>
                <w:del w:id="463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:param list_of_rows: (list) of rows you want to display</w:delText>
              </w:r>
            </w:del>
          </w:p>
          <w:p w14:paraId="40350952" w14:textId="64FA59C1" w:rsidR="00D6710E" w:rsidRPr="00D6710E" w:rsidDel="00D46796" w:rsidRDefault="00D6710E">
            <w:pPr>
              <w:rPr>
                <w:del w:id="463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nothing</w:delText>
              </w:r>
            </w:del>
          </w:p>
          <w:p w14:paraId="4DB357D8" w14:textId="76108B5E" w:rsidR="00D6710E" w:rsidRPr="00D6710E" w:rsidDel="00D46796" w:rsidRDefault="00D6710E">
            <w:pPr>
              <w:rPr>
                <w:del w:id="463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743DD720" w14:textId="13ACBF3E" w:rsidR="00D6710E" w:rsidRPr="00D6710E" w:rsidDel="00D46796" w:rsidRDefault="00D6710E">
            <w:pPr>
              <w:rPr>
                <w:del w:id="463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3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print("\n\t******* The current tasks To Do are: *******")</w:delText>
              </w:r>
            </w:del>
          </w:p>
          <w:p w14:paraId="0372E8C8" w14:textId="32578F31" w:rsidR="00D6710E" w:rsidRPr="00D6710E" w:rsidDel="00D46796" w:rsidRDefault="00D6710E">
            <w:pPr>
              <w:rPr>
                <w:del w:id="464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4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for row in list_of_rows:</w:delText>
              </w:r>
            </w:del>
          </w:p>
          <w:p w14:paraId="6A58E166" w14:textId="49BADFCA" w:rsidR="00D6710E" w:rsidRPr="00D6710E" w:rsidDel="00D46796" w:rsidRDefault="00D6710E">
            <w:pPr>
              <w:rPr>
                <w:del w:id="464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4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print("\t" + row["Task"] + " (" + row["Priority"] + ")")</w:delText>
              </w:r>
            </w:del>
          </w:p>
          <w:p w14:paraId="6ECBEE5A" w14:textId="1BB5B662" w:rsidR="00D6710E" w:rsidRPr="00D6710E" w:rsidDel="00D46796" w:rsidRDefault="00D6710E">
            <w:pPr>
              <w:rPr>
                <w:del w:id="464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4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print("\t*******************************************")</w:delText>
              </w:r>
            </w:del>
          </w:p>
          <w:p w14:paraId="2083ECE8" w14:textId="252280A1" w:rsidR="00D6710E" w:rsidRPr="00D6710E" w:rsidDel="00D46796" w:rsidRDefault="00D6710E">
            <w:pPr>
              <w:rPr>
                <w:del w:id="464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0243DA7" w14:textId="137D2E3C" w:rsidR="00D6710E" w:rsidRPr="00D6710E" w:rsidDel="00D46796" w:rsidRDefault="00D6710E">
            <w:pPr>
              <w:rPr>
                <w:del w:id="464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4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095DDA15" w14:textId="3829AFD0" w:rsidR="00D6710E" w:rsidRPr="00D6710E" w:rsidDel="00D46796" w:rsidRDefault="00D6710E">
            <w:pPr>
              <w:rPr>
                <w:del w:id="464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5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input_new_task_and_priority():</w:delText>
              </w:r>
            </w:del>
          </w:p>
          <w:p w14:paraId="708403C3" w14:textId="71F96245" w:rsidR="00D6710E" w:rsidRPr="00D6710E" w:rsidDel="00D46796" w:rsidRDefault="00D6710E">
            <w:pPr>
              <w:rPr>
                <w:del w:id="465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5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Gets task and priority values to be added to the list</w:delText>
              </w:r>
            </w:del>
          </w:p>
          <w:p w14:paraId="13913789" w14:textId="073BE283" w:rsidR="00D6710E" w:rsidRPr="00D6710E" w:rsidDel="00D46796" w:rsidRDefault="00D6710E">
            <w:pPr>
              <w:rPr>
                <w:del w:id="465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50C3618" w14:textId="44563055" w:rsidR="00D6710E" w:rsidRPr="00D6710E" w:rsidDel="00D46796" w:rsidRDefault="00D6710E">
            <w:pPr>
              <w:rPr>
                <w:del w:id="465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5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(task, priority) with task and priority</w:delText>
              </w:r>
            </w:del>
          </w:p>
          <w:p w14:paraId="008420D2" w14:textId="6D7F300D" w:rsidR="00D6710E" w:rsidRPr="00D6710E" w:rsidDel="00D46796" w:rsidRDefault="00D6710E">
            <w:pPr>
              <w:rPr>
                <w:del w:id="465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5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67EBD38E" w14:textId="53E8B1AC" w:rsidR="00D6710E" w:rsidRPr="00D6710E" w:rsidDel="00D46796" w:rsidRDefault="00D6710E">
            <w:pPr>
              <w:rPr>
                <w:del w:id="465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5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task = str(input("\nWhat is the task? - "))</w:delText>
              </w:r>
            </w:del>
          </w:p>
          <w:p w14:paraId="5D1FE26D" w14:textId="717D6116" w:rsidR="00D6710E" w:rsidRPr="00D6710E" w:rsidDel="00D46796" w:rsidRDefault="00D6710E">
            <w:pPr>
              <w:rPr>
                <w:del w:id="466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6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priority = str(input("What is the priority? - "))</w:delText>
              </w:r>
            </w:del>
          </w:p>
          <w:p w14:paraId="2B3E4DDC" w14:textId="72027A48" w:rsidR="00D6710E" w:rsidRPr="00D6710E" w:rsidDel="00D46796" w:rsidRDefault="00D6710E">
            <w:pPr>
              <w:rPr>
                <w:del w:id="466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03DB7BB" w14:textId="56ADDEF7" w:rsidR="00D6710E" w:rsidRPr="00D6710E" w:rsidDel="00D46796" w:rsidRDefault="00D6710E">
            <w:pPr>
              <w:rPr>
                <w:del w:id="466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6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2ABE4D5D" w14:textId="70186DFA" w:rsidR="00D6710E" w:rsidRPr="00D6710E" w:rsidDel="00D46796" w:rsidRDefault="00D6710E">
            <w:pPr>
              <w:rPr>
                <w:del w:id="466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6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print("\n\t\\\\IO.input_new_task_and_priority(task) = " + task +</w:delText>
              </w:r>
            </w:del>
          </w:p>
          <w:p w14:paraId="61AAA6C0" w14:textId="06B2B3CC" w:rsidR="00D6710E" w:rsidRPr="00D6710E" w:rsidDel="00D46796" w:rsidRDefault="00D6710E">
            <w:pPr>
              <w:rPr>
                <w:del w:id="466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6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"\n\t\\\\IO.input_new_task_and_priority(priority) = " +</w:delText>
              </w:r>
            </w:del>
          </w:p>
          <w:p w14:paraId="6ACBF5E7" w14:textId="20F1264D" w:rsidR="00D6710E" w:rsidRPr="00D6710E" w:rsidDel="00D46796" w:rsidRDefault="00D6710E">
            <w:pPr>
              <w:rPr>
                <w:del w:id="466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7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priority)</w:delText>
              </w:r>
            </w:del>
          </w:p>
          <w:p w14:paraId="2DA59D2C" w14:textId="4C78EB49" w:rsidR="00D6710E" w:rsidRPr="00D6710E" w:rsidDel="00D46796" w:rsidRDefault="00D6710E">
            <w:pPr>
              <w:rPr>
                <w:del w:id="467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7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458B7D5F" w14:textId="55E72A2F" w:rsidR="00D6710E" w:rsidRPr="00D6710E" w:rsidDel="00D46796" w:rsidRDefault="00D6710E">
            <w:pPr>
              <w:rPr>
                <w:del w:id="467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3557DEE" w14:textId="56877EE8" w:rsidR="00D6710E" w:rsidRPr="00D6710E" w:rsidDel="00D46796" w:rsidRDefault="00D6710E">
            <w:pPr>
              <w:rPr>
                <w:del w:id="467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7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task, priority  # TODO: Add Code Here!</w:delText>
              </w:r>
            </w:del>
          </w:p>
          <w:p w14:paraId="51CCD3D3" w14:textId="271C5CA1" w:rsidR="00D6710E" w:rsidRPr="00D6710E" w:rsidDel="00D46796" w:rsidRDefault="00D6710E">
            <w:pPr>
              <w:rPr>
                <w:del w:id="467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9E7209E" w14:textId="3BA9AF26" w:rsidR="00D6710E" w:rsidRPr="00D6710E" w:rsidDel="00D46796" w:rsidRDefault="00D6710E">
            <w:pPr>
              <w:rPr>
                <w:del w:id="467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7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@staticmethod</w:delText>
              </w:r>
            </w:del>
          </w:p>
          <w:p w14:paraId="72DB1481" w14:textId="5F56641B" w:rsidR="00D6710E" w:rsidRPr="00D6710E" w:rsidDel="00D46796" w:rsidRDefault="00D6710E">
            <w:pPr>
              <w:rPr>
                <w:del w:id="467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8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def input_task_to_remove():</w:delText>
              </w:r>
            </w:del>
          </w:p>
          <w:p w14:paraId="59AE812A" w14:textId="74D0D287" w:rsidR="00D6710E" w:rsidRPr="00D6710E" w:rsidDel="00D46796" w:rsidRDefault="00D6710E">
            <w:pPr>
              <w:rPr>
                <w:del w:id="468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8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  Gets the task name to be removed from the list</w:delText>
              </w:r>
            </w:del>
          </w:p>
          <w:p w14:paraId="169DFC1B" w14:textId="0A297058" w:rsidR="00D6710E" w:rsidRPr="00D6710E" w:rsidDel="00D46796" w:rsidRDefault="00D6710E">
            <w:pPr>
              <w:rPr>
                <w:del w:id="468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5DD551A" w14:textId="6E1146D7" w:rsidR="00D6710E" w:rsidRPr="00D6710E" w:rsidDel="00D46796" w:rsidRDefault="00D6710E">
            <w:pPr>
              <w:rPr>
                <w:del w:id="468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8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:return: (string) with task</w:delText>
              </w:r>
            </w:del>
          </w:p>
          <w:p w14:paraId="57169040" w14:textId="16F17800" w:rsidR="00D6710E" w:rsidRPr="00D6710E" w:rsidDel="00D46796" w:rsidRDefault="00D6710E">
            <w:pPr>
              <w:rPr>
                <w:del w:id="468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8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"""</w:delText>
              </w:r>
            </w:del>
          </w:p>
          <w:p w14:paraId="17A8BDDF" w14:textId="2520DA9A" w:rsidR="00D6710E" w:rsidRPr="00D6710E" w:rsidDel="00D46796" w:rsidRDefault="00D6710E">
            <w:pPr>
              <w:rPr>
                <w:del w:id="468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8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task = str(input("\nTask to remove?: ")).strip()</w:delText>
              </w:r>
            </w:del>
          </w:p>
          <w:p w14:paraId="3F88C697" w14:textId="786F15F7" w:rsidR="00D6710E" w:rsidRPr="00D6710E" w:rsidDel="00D46796" w:rsidRDefault="00D6710E">
            <w:pPr>
              <w:rPr>
                <w:del w:id="469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D3759A1" w14:textId="257AB717" w:rsidR="00D6710E" w:rsidRPr="00D6710E" w:rsidDel="00D46796" w:rsidRDefault="00D6710E">
            <w:pPr>
              <w:rPr>
                <w:del w:id="469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9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4F768054" w14:textId="686F5558" w:rsidR="00D6710E" w:rsidRPr="00D6710E" w:rsidDel="00D46796" w:rsidRDefault="00D6710E">
            <w:pPr>
              <w:rPr>
                <w:del w:id="469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9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print("\n\t\\\\IO.input_task_to_remove(task) = " + task)</w:delText>
              </w:r>
            </w:del>
          </w:p>
          <w:p w14:paraId="102606B0" w14:textId="72F2D5E1" w:rsidR="00D6710E" w:rsidRPr="00D6710E" w:rsidDel="00D46796" w:rsidRDefault="00D6710E">
            <w:pPr>
              <w:rPr>
                <w:del w:id="469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9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1DDB3E32" w14:textId="6903FFC3" w:rsidR="00D6710E" w:rsidRPr="00D6710E" w:rsidDel="00D46796" w:rsidRDefault="00D6710E">
            <w:pPr>
              <w:rPr>
                <w:del w:id="469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EEDB6BD" w14:textId="0B7E2612" w:rsidR="00D6710E" w:rsidRPr="00D6710E" w:rsidDel="00D46796" w:rsidRDefault="00D6710E">
            <w:pPr>
              <w:rPr>
                <w:del w:id="469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69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return task</w:delText>
              </w:r>
            </w:del>
          </w:p>
          <w:p w14:paraId="008861CE" w14:textId="018746AD" w:rsidR="00D6710E" w:rsidRPr="00D6710E" w:rsidDel="00D46796" w:rsidRDefault="00D6710E">
            <w:pPr>
              <w:rPr>
                <w:del w:id="470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0B1CDA1B" w14:textId="3DAF0EEC" w:rsidR="00D6710E" w:rsidRPr="00D6710E" w:rsidDel="00D46796" w:rsidRDefault="00D6710E">
            <w:pPr>
              <w:rPr>
                <w:del w:id="470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CE7EF1C" w14:textId="42FA6DA2" w:rsidR="00D6710E" w:rsidRPr="00D6710E" w:rsidDel="00D46796" w:rsidRDefault="00D6710E">
            <w:pPr>
              <w:rPr>
                <w:del w:id="470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0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Main Body of Script  ------------------------------------------- #</w:delText>
              </w:r>
            </w:del>
          </w:p>
          <w:p w14:paraId="18CCFE72" w14:textId="4404296D" w:rsidR="00D6710E" w:rsidRPr="00D6710E" w:rsidDel="00D46796" w:rsidRDefault="00D6710E">
            <w:pPr>
              <w:rPr>
                <w:del w:id="470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0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print("\nWelcome to " + strProgramTitle + "!"  # Display program name</w:delText>
              </w:r>
            </w:del>
          </w:p>
          <w:p w14:paraId="0B4A21A0" w14:textId="580D3773" w:rsidR="00D6710E" w:rsidRPr="00D6710E" w:rsidDel="00D46796" w:rsidRDefault="00D6710E">
            <w:pPr>
              <w:rPr>
                <w:del w:id="470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0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"\n\n\tOpened file: '" + file_name_str + "'")</w:delText>
              </w:r>
            </w:del>
          </w:p>
          <w:p w14:paraId="35F8B22B" w14:textId="0E150A07" w:rsidR="00D6710E" w:rsidRPr="00D6710E" w:rsidDel="00D46796" w:rsidRDefault="00D6710E">
            <w:pPr>
              <w:rPr>
                <w:del w:id="470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0D7FA8F" w14:textId="09906CD9" w:rsidR="00D6710E" w:rsidRPr="00D6710E" w:rsidDel="00D46796" w:rsidRDefault="00D6710E">
            <w:pPr>
              <w:rPr>
                <w:del w:id="470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1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Step 1 - When the program starts, Load data from ToDoFile.txt.</w:delText>
              </w:r>
            </w:del>
          </w:p>
          <w:p w14:paraId="18B3F8BF" w14:textId="654D5F82" w:rsidR="00D6710E" w:rsidRPr="00D6710E" w:rsidDel="00D46796" w:rsidRDefault="00D6710E">
            <w:pPr>
              <w:rPr>
                <w:del w:id="471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1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Processor.read_data_from_file(file_name=file_name_str,</w:delText>
              </w:r>
            </w:del>
          </w:p>
          <w:p w14:paraId="4B5A8516" w14:textId="5167DB22" w:rsidR="00D6710E" w:rsidRPr="00D6710E" w:rsidDel="00D46796" w:rsidRDefault="00D6710E">
            <w:pPr>
              <w:rPr>
                <w:del w:id="471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1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list_of_rows=table_lst)  # Read file data</w:delText>
              </w:r>
            </w:del>
          </w:p>
          <w:p w14:paraId="6AB084B1" w14:textId="184E8996" w:rsidR="00D6710E" w:rsidRPr="00D6710E" w:rsidDel="00D46796" w:rsidRDefault="00D6710E">
            <w:pPr>
              <w:rPr>
                <w:del w:id="47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0DF6321" w14:textId="78367D19" w:rsidR="00D6710E" w:rsidRPr="00D6710E" w:rsidDel="00D46796" w:rsidRDefault="00D6710E">
            <w:pPr>
              <w:rPr>
                <w:del w:id="471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1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# Step 2 - Display a menu of choices to the user</w:delText>
              </w:r>
            </w:del>
          </w:p>
          <w:p w14:paraId="64EAA0E2" w14:textId="4B64B807" w:rsidR="00D6710E" w:rsidRPr="00D6710E" w:rsidDel="00D46796" w:rsidRDefault="00D6710E">
            <w:pPr>
              <w:rPr>
                <w:del w:id="471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1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>while True:</w:delText>
              </w:r>
            </w:del>
          </w:p>
          <w:p w14:paraId="182AEB46" w14:textId="71F4D0E3" w:rsidR="00D6710E" w:rsidRPr="00D6710E" w:rsidDel="00D46796" w:rsidRDefault="00D6710E">
            <w:pPr>
              <w:rPr>
                <w:del w:id="472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190A8DB" w14:textId="5A9A8CE3" w:rsidR="00D6710E" w:rsidRPr="00D6710E" w:rsidDel="00D46796" w:rsidRDefault="00D6710E">
            <w:pPr>
              <w:rPr>
                <w:del w:id="472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2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debug</w:delText>
              </w:r>
            </w:del>
          </w:p>
          <w:p w14:paraId="65AABDE3" w14:textId="3F530BE6" w:rsidR="00D6710E" w:rsidRPr="00D6710E" w:rsidDel="00D46796" w:rsidRDefault="00D6710E">
            <w:pPr>
              <w:rPr>
                <w:del w:id="472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2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print("\n\t\\\\start Menu loop "</w:delText>
              </w:r>
            </w:del>
          </w:p>
          <w:p w14:paraId="62438F9E" w14:textId="3F908E40" w:rsidR="00D6710E" w:rsidRPr="00D6710E" w:rsidDel="00D46796" w:rsidRDefault="00D6710E">
            <w:pPr>
              <w:rPr>
                <w:del w:id="472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2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      "\n\t\\\\Call: \tIO.output_current_tasks_in_list()")</w:delText>
              </w:r>
            </w:del>
          </w:p>
          <w:p w14:paraId="54E99EA7" w14:textId="5825281E" w:rsidR="00D6710E" w:rsidRPr="00D6710E" w:rsidDel="00D46796" w:rsidRDefault="00D6710E">
            <w:pPr>
              <w:rPr>
                <w:del w:id="472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2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/debug</w:delText>
              </w:r>
            </w:del>
          </w:p>
          <w:p w14:paraId="217848FB" w14:textId="2480DA25" w:rsidR="00D6710E" w:rsidRPr="00D6710E" w:rsidDel="00D46796" w:rsidRDefault="00D6710E">
            <w:pPr>
              <w:rPr>
                <w:del w:id="472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E9496A2" w14:textId="1ABF23E5" w:rsidR="00D6710E" w:rsidRPr="00D6710E" w:rsidDel="00D46796" w:rsidRDefault="00D6710E">
            <w:pPr>
              <w:rPr>
                <w:del w:id="473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3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Step 3 Show current data</w:delText>
              </w:r>
            </w:del>
          </w:p>
          <w:p w14:paraId="45638956" w14:textId="2ED0AB66" w:rsidR="00D6710E" w:rsidRPr="00D6710E" w:rsidDel="00D46796" w:rsidRDefault="00D6710E">
            <w:pPr>
              <w:rPr>
                <w:del w:id="473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3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IO.output_current_tasks_in_list(list_of_rows=table_lst)  # Show \</w:delText>
              </w:r>
            </w:del>
          </w:p>
          <w:p w14:paraId="169882D5" w14:textId="055DCD51" w:rsidR="00D6710E" w:rsidRPr="00D6710E" w:rsidDel="00D46796" w:rsidRDefault="00D6710E">
            <w:pPr>
              <w:rPr>
                <w:del w:id="473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3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current data in the list/table</w:delText>
              </w:r>
            </w:del>
          </w:p>
          <w:p w14:paraId="73DFF001" w14:textId="7A9A560B" w:rsidR="00D6710E" w:rsidRPr="00D6710E" w:rsidDel="00D46796" w:rsidRDefault="00D6710E">
            <w:pPr>
              <w:rPr>
                <w:del w:id="473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1075344" w14:textId="0773F3BE" w:rsidR="00D6710E" w:rsidRPr="00D6710E" w:rsidDel="00D46796" w:rsidRDefault="00D6710E">
            <w:pPr>
              <w:rPr>
                <w:del w:id="473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3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debug</w:delText>
              </w:r>
            </w:del>
          </w:p>
          <w:p w14:paraId="4112501D" w14:textId="57AEBFEE" w:rsidR="00D6710E" w:rsidRPr="00D6710E" w:rsidDel="00D46796" w:rsidRDefault="00D6710E">
            <w:pPr>
              <w:rPr>
                <w:del w:id="473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4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print("\n\t\\\\Call: \tIO.output_menu_tasks()")</w:delText>
              </w:r>
            </w:del>
          </w:p>
          <w:p w14:paraId="76983E7A" w14:textId="0B5F0875" w:rsidR="00D6710E" w:rsidRPr="00D6710E" w:rsidDel="00D46796" w:rsidRDefault="00D6710E">
            <w:pPr>
              <w:rPr>
                <w:del w:id="474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4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/debug</w:delText>
              </w:r>
            </w:del>
          </w:p>
          <w:p w14:paraId="49A1B546" w14:textId="57D436DC" w:rsidR="00D6710E" w:rsidRPr="00D6710E" w:rsidDel="00D46796" w:rsidRDefault="00D6710E">
            <w:pPr>
              <w:rPr>
                <w:del w:id="474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BB40815" w14:textId="368A5865" w:rsidR="00D6710E" w:rsidRPr="00D6710E" w:rsidDel="00D46796" w:rsidRDefault="00D6710E">
            <w:pPr>
              <w:rPr>
                <w:del w:id="474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4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IO.output_menu_tasks()  # Shows menu</w:delText>
              </w:r>
            </w:del>
          </w:p>
          <w:p w14:paraId="24A6FCAD" w14:textId="746DFA99" w:rsidR="00D6710E" w:rsidRPr="00D6710E" w:rsidDel="00D46796" w:rsidRDefault="00D6710E">
            <w:pPr>
              <w:rPr>
                <w:del w:id="474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53833AB" w14:textId="6EE3ED3E" w:rsidR="00D6710E" w:rsidRPr="00D6710E" w:rsidDel="00D46796" w:rsidRDefault="00D6710E">
            <w:pPr>
              <w:rPr>
                <w:del w:id="474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4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debug</w:delText>
              </w:r>
            </w:del>
          </w:p>
          <w:p w14:paraId="4822F126" w14:textId="6A70D0CC" w:rsidR="00D6710E" w:rsidRPr="00D6710E" w:rsidDel="00D46796" w:rsidRDefault="00D6710E">
            <w:pPr>
              <w:rPr>
                <w:del w:id="474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5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print("\t\\\\Global (choice_str) = " + choice_str +</w:delText>
              </w:r>
            </w:del>
          </w:p>
          <w:p w14:paraId="7F8A2A53" w14:textId="79E7F4D5" w:rsidR="00D6710E" w:rsidRPr="00D6710E" w:rsidDel="00D46796" w:rsidRDefault="00D6710E">
            <w:pPr>
              <w:rPr>
                <w:del w:id="475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5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      "\n\t\\\\Call: \tIO.input_menu_choice()")</w:delText>
              </w:r>
            </w:del>
          </w:p>
          <w:p w14:paraId="7286A517" w14:textId="25689205" w:rsidR="00D6710E" w:rsidRPr="00D6710E" w:rsidDel="00D46796" w:rsidRDefault="00D6710E">
            <w:pPr>
              <w:rPr>
                <w:del w:id="475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5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# /debug</w:delText>
              </w:r>
            </w:del>
          </w:p>
          <w:p w14:paraId="327855C6" w14:textId="37B6A12F" w:rsidR="00D6710E" w:rsidRPr="00D6710E" w:rsidDel="00D46796" w:rsidRDefault="00D6710E">
            <w:pPr>
              <w:rPr>
                <w:del w:id="475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D7F4E7E" w14:textId="16526D64" w:rsidR="00D6710E" w:rsidRPr="00D6710E" w:rsidDel="00D46796" w:rsidRDefault="00D6710E">
            <w:pPr>
              <w:rPr>
                <w:del w:id="475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5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choice_str = IO.input_menu_choice()  # Get menu option</w:delText>
              </w:r>
            </w:del>
          </w:p>
          <w:p w14:paraId="27F30F24" w14:textId="733B5730" w:rsidR="00D6710E" w:rsidRPr="00D6710E" w:rsidDel="00D46796" w:rsidRDefault="00D6710E">
            <w:pPr>
              <w:rPr>
                <w:del w:id="475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3298A9FA" w14:textId="20A237C7" w:rsidR="00D6710E" w:rsidRPr="00D6710E" w:rsidDel="00D46796" w:rsidRDefault="00D6710E">
            <w:pPr>
              <w:rPr>
                <w:del w:id="475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6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# Step 4 - Process user's menu choice</w:delText>
              </w:r>
            </w:del>
          </w:p>
          <w:p w14:paraId="25BDA3C1" w14:textId="33F3FB82" w:rsidR="00D6710E" w:rsidRPr="00D6710E" w:rsidDel="00D46796" w:rsidRDefault="00D6710E">
            <w:pPr>
              <w:rPr>
                <w:del w:id="476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6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if choice_str.strip() == '1':  # Add a new Task</w:delText>
              </w:r>
            </w:del>
          </w:p>
          <w:p w14:paraId="773FE4F9" w14:textId="32047229" w:rsidR="00D6710E" w:rsidRPr="00D6710E" w:rsidDel="00D46796" w:rsidRDefault="00D6710E">
            <w:pPr>
              <w:rPr>
                <w:del w:id="476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94017B2" w14:textId="5AD2EF5A" w:rsidR="00D6710E" w:rsidRPr="00D6710E" w:rsidDel="00D46796" w:rsidRDefault="00D6710E">
            <w:pPr>
              <w:rPr>
                <w:del w:id="476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6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5AD9EF97" w14:textId="562911E2" w:rsidR="00D6710E" w:rsidRPr="00D6710E" w:rsidDel="00D46796" w:rsidRDefault="00D6710E">
            <w:pPr>
              <w:rPr>
                <w:del w:id="476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6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print("\t\\\\Global (choice_str) = " + choice_str +</w:delText>
              </w:r>
            </w:del>
          </w:p>
          <w:p w14:paraId="75C94B38" w14:textId="142F7FEB" w:rsidR="00D6710E" w:rsidRPr="00D6710E" w:rsidDel="00D46796" w:rsidRDefault="00D6710E">
            <w:pPr>
              <w:rPr>
                <w:del w:id="476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6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 +</w:delText>
              </w:r>
            </w:del>
          </w:p>
          <w:p w14:paraId="46579B9B" w14:textId="472D8F2A" w:rsidR="00D6710E" w:rsidRPr="00D6710E" w:rsidDel="00D46796" w:rsidRDefault="00D6710E">
            <w:pPr>
              <w:rPr>
                <w:del w:id="477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7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"\n\t\\\\Call: \tIO.input_new_task_and_priority()")</w:delText>
              </w:r>
            </w:del>
          </w:p>
          <w:p w14:paraId="29F95151" w14:textId="7E9C0B98" w:rsidR="00D6710E" w:rsidRPr="00D6710E" w:rsidDel="00D46796" w:rsidRDefault="00D6710E">
            <w:pPr>
              <w:rPr>
                <w:del w:id="477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7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5CB15941" w14:textId="4375D3E9" w:rsidR="00D6710E" w:rsidRPr="00D6710E" w:rsidDel="00D46796" w:rsidRDefault="00D6710E">
            <w:pPr>
              <w:rPr>
                <w:del w:id="477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ABA01BC" w14:textId="70E467DC" w:rsidR="00D6710E" w:rsidRPr="00D6710E" w:rsidDel="00D46796" w:rsidRDefault="00D6710E">
            <w:pPr>
              <w:rPr>
                <w:del w:id="477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7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_task, _priority = IO.input_new_task_and_priority()</w:delText>
              </w:r>
            </w:del>
          </w:p>
          <w:p w14:paraId="6CE14B15" w14:textId="05714A1A" w:rsidR="00D6710E" w:rsidRPr="00D6710E" w:rsidDel="00D46796" w:rsidRDefault="00D6710E">
            <w:pPr>
              <w:rPr>
                <w:del w:id="477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A0A50E7" w14:textId="070EB964" w:rsidR="00D6710E" w:rsidRPr="00D6710E" w:rsidDel="00D46796" w:rsidRDefault="00D6710E">
            <w:pPr>
              <w:rPr>
                <w:del w:id="477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7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18CE7387" w14:textId="3D15C63F" w:rsidR="00D6710E" w:rsidRPr="00D6710E" w:rsidDel="00D46796" w:rsidRDefault="00D6710E">
            <w:pPr>
              <w:rPr>
                <w:del w:id="478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8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print("\t\\\\Call: \tProcessor.add_data_to_list()")</w:delText>
              </w:r>
            </w:del>
          </w:p>
          <w:p w14:paraId="4332D211" w14:textId="067569E0" w:rsidR="00D6710E" w:rsidRPr="00D6710E" w:rsidDel="00D46796" w:rsidRDefault="00D6710E">
            <w:pPr>
              <w:rPr>
                <w:del w:id="478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8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0FB1AFB8" w14:textId="616B704B" w:rsidR="00D6710E" w:rsidRPr="00D6710E" w:rsidDel="00D46796" w:rsidRDefault="00D6710E">
            <w:pPr>
              <w:rPr>
                <w:del w:id="478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EAEDBA5" w14:textId="679E2DA2" w:rsidR="00D6710E" w:rsidRPr="00D6710E" w:rsidDel="00D46796" w:rsidRDefault="00D6710E">
            <w:pPr>
              <w:rPr>
                <w:del w:id="478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8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table_lst = Processor.add_data_to_list(task=_task,</w:delText>
              </w:r>
            </w:del>
          </w:p>
          <w:p w14:paraId="052D0C75" w14:textId="32E7A948" w:rsidR="00D6710E" w:rsidRPr="00D6710E" w:rsidDel="00D46796" w:rsidRDefault="00D6710E">
            <w:pPr>
              <w:rPr>
                <w:del w:id="478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8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    priority=_priority,</w:delText>
              </w:r>
            </w:del>
          </w:p>
          <w:p w14:paraId="2C438ADE" w14:textId="124F110C" w:rsidR="00D6710E" w:rsidRPr="00D6710E" w:rsidDel="00D46796" w:rsidRDefault="00D6710E">
            <w:pPr>
              <w:rPr>
                <w:del w:id="478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9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    list_of_rows=table_lst)</w:delText>
              </w:r>
            </w:del>
          </w:p>
          <w:p w14:paraId="3633407D" w14:textId="7E4DBC0B" w:rsidR="00D6710E" w:rsidRPr="00D6710E" w:rsidDel="00D46796" w:rsidRDefault="00D6710E">
            <w:pPr>
              <w:rPr>
                <w:del w:id="479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73DCD14" w14:textId="6CEB36C6" w:rsidR="00D6710E" w:rsidRPr="00D6710E" w:rsidDel="00D46796" w:rsidRDefault="00D6710E">
            <w:pPr>
              <w:rPr>
                <w:del w:id="479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9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48F17805" w14:textId="43D9B535" w:rsidR="00D6710E" w:rsidRPr="00D6710E" w:rsidDel="00D46796" w:rsidRDefault="00D6710E">
            <w:pPr>
              <w:rPr>
                <w:del w:id="479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9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str(table_lst))</w:delText>
              </w:r>
            </w:del>
          </w:p>
          <w:p w14:paraId="7296260A" w14:textId="1119FFDF" w:rsidR="00D6710E" w:rsidRPr="00D6710E" w:rsidDel="00D46796" w:rsidRDefault="00D6710E">
            <w:pPr>
              <w:rPr>
                <w:del w:id="479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79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053E3FC1" w14:textId="2D79C742" w:rsidR="00D6710E" w:rsidRPr="00D6710E" w:rsidDel="00D46796" w:rsidRDefault="00D6710E">
            <w:pPr>
              <w:rPr>
                <w:del w:id="479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02074CD" w14:textId="66B79A99" w:rsidR="00D6710E" w:rsidRPr="00D6710E" w:rsidDel="00D46796" w:rsidRDefault="00D6710E">
            <w:pPr>
              <w:rPr>
                <w:del w:id="479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0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382DC453" w14:textId="2CB2CAA8" w:rsidR="00D6710E" w:rsidRPr="00D6710E" w:rsidDel="00D46796" w:rsidRDefault="00D6710E">
            <w:pPr>
              <w:rPr>
                <w:del w:id="480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ED1748D" w14:textId="67E40185" w:rsidR="00D6710E" w:rsidRPr="00D6710E" w:rsidDel="00D46796" w:rsidRDefault="00D6710E">
            <w:pPr>
              <w:rPr>
                <w:del w:id="480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0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'2':  # Remove an existing Task</w:delText>
              </w:r>
            </w:del>
          </w:p>
          <w:p w14:paraId="54711B3D" w14:textId="311B4959" w:rsidR="00D6710E" w:rsidRPr="00D6710E" w:rsidDel="00D46796" w:rsidRDefault="00D6710E">
            <w:pPr>
              <w:rPr>
                <w:del w:id="480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22EE115" w14:textId="7E450A78" w:rsidR="00D6710E" w:rsidRPr="00D6710E" w:rsidDel="00D46796" w:rsidRDefault="00D6710E">
            <w:pPr>
              <w:rPr>
                <w:del w:id="480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0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2B7DA804" w14:textId="44E9D6B8" w:rsidR="00D6710E" w:rsidRPr="00D6710E" w:rsidDel="00D46796" w:rsidRDefault="00D6710E">
            <w:pPr>
              <w:rPr>
                <w:del w:id="480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0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print("\t\\\\Global (choice_str) = " + choice_str +</w:delText>
              </w:r>
            </w:del>
          </w:p>
          <w:p w14:paraId="0EA35C93" w14:textId="5F8123BF" w:rsidR="00D6710E" w:rsidRPr="00D6710E" w:rsidDel="00D46796" w:rsidRDefault="00D6710E">
            <w:pPr>
              <w:rPr>
                <w:del w:id="480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1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 +</w:delText>
              </w:r>
            </w:del>
          </w:p>
          <w:p w14:paraId="2C2332F1" w14:textId="154045BD" w:rsidR="00D6710E" w:rsidRPr="00D6710E" w:rsidDel="00D46796" w:rsidRDefault="00D6710E">
            <w:pPr>
              <w:rPr>
                <w:del w:id="481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1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"\n\n\t\\\\Call: \tIO.input_task_to_remove()")</w:delText>
              </w:r>
            </w:del>
          </w:p>
          <w:p w14:paraId="5D662296" w14:textId="30C5430A" w:rsidR="00D6710E" w:rsidRPr="00D6710E" w:rsidDel="00D46796" w:rsidRDefault="00D6710E">
            <w:pPr>
              <w:rPr>
                <w:del w:id="481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1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3249C8EF" w14:textId="1AA99C3E" w:rsidR="00D6710E" w:rsidRPr="00D6710E" w:rsidDel="00D46796" w:rsidRDefault="00D6710E">
            <w:pPr>
              <w:rPr>
                <w:del w:id="481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3AE36A4" w14:textId="455CC266" w:rsidR="00D6710E" w:rsidRPr="00D6710E" w:rsidDel="00D46796" w:rsidRDefault="00D6710E">
            <w:pPr>
              <w:rPr>
                <w:del w:id="481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1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_task = IO.input_task_to_remove()</w:delText>
              </w:r>
            </w:del>
          </w:p>
          <w:p w14:paraId="5D7305CC" w14:textId="129A9F4B" w:rsidR="00D6710E" w:rsidRPr="00D6710E" w:rsidDel="00D46796" w:rsidRDefault="00D6710E">
            <w:pPr>
              <w:rPr>
                <w:del w:id="481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0B2433F" w14:textId="67B70A2C" w:rsidR="00D6710E" w:rsidRPr="00D6710E" w:rsidDel="00D46796" w:rsidRDefault="00D6710E">
            <w:pPr>
              <w:rPr>
                <w:del w:id="481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20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71CA7D15" w14:textId="60E97476" w:rsidR="00D6710E" w:rsidRPr="00D6710E" w:rsidDel="00D46796" w:rsidRDefault="00D6710E">
            <w:pPr>
              <w:rPr>
                <w:del w:id="482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2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print("\t\\\\Call: \tProcessor.remove_data_from_list()")</w:delText>
              </w:r>
            </w:del>
          </w:p>
          <w:p w14:paraId="002D8D7D" w14:textId="7DFA4F6B" w:rsidR="00D6710E" w:rsidRPr="00D6710E" w:rsidDel="00D46796" w:rsidRDefault="00D6710E">
            <w:pPr>
              <w:rPr>
                <w:del w:id="482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2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6E999573" w14:textId="06C5BEC6" w:rsidR="00D6710E" w:rsidRPr="00D6710E" w:rsidDel="00D46796" w:rsidRDefault="00D6710E">
            <w:pPr>
              <w:rPr>
                <w:del w:id="482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50760F5" w14:textId="560602BA" w:rsidR="00D6710E" w:rsidRPr="00D6710E" w:rsidDel="00D46796" w:rsidRDefault="00D6710E">
            <w:pPr>
              <w:rPr>
                <w:del w:id="482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2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table_lst = Processor.remove_data_from_list(task=_task,</w:delText>
              </w:r>
            </w:del>
          </w:p>
          <w:p w14:paraId="571F4263" w14:textId="7C3ED86F" w:rsidR="00D6710E" w:rsidRPr="00D6710E" w:rsidDel="00D46796" w:rsidRDefault="00D6710E">
            <w:pPr>
              <w:rPr>
                <w:del w:id="482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2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         list_of_rows=table_lst)</w:delText>
              </w:r>
            </w:del>
          </w:p>
          <w:p w14:paraId="6542B052" w14:textId="12021A61" w:rsidR="00D6710E" w:rsidRPr="00D6710E" w:rsidDel="00D46796" w:rsidRDefault="00D6710E">
            <w:pPr>
              <w:rPr>
                <w:del w:id="483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A732A42" w14:textId="6DE401B8" w:rsidR="00D6710E" w:rsidRPr="00D6710E" w:rsidDel="00D46796" w:rsidRDefault="00D6710E">
            <w:pPr>
              <w:rPr>
                <w:del w:id="483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3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3F28F21B" w14:textId="595FF9B1" w:rsidR="00D6710E" w:rsidRPr="00D6710E" w:rsidDel="00D46796" w:rsidRDefault="00D6710E">
            <w:pPr>
              <w:rPr>
                <w:del w:id="483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3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str(table_lst))</w:delText>
              </w:r>
            </w:del>
          </w:p>
          <w:p w14:paraId="20DCBE44" w14:textId="1E4E3D92" w:rsidR="00D6710E" w:rsidRPr="00D6710E" w:rsidDel="00D46796" w:rsidRDefault="00D6710E">
            <w:pPr>
              <w:rPr>
                <w:del w:id="483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3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4F7C02FB" w14:textId="3A9CDD0F" w:rsidR="00D6710E" w:rsidRPr="00D6710E" w:rsidDel="00D46796" w:rsidRDefault="00D6710E">
            <w:pPr>
              <w:rPr>
                <w:del w:id="483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38B2D93" w14:textId="6617F17B" w:rsidR="00D6710E" w:rsidRPr="00D6710E" w:rsidDel="00D46796" w:rsidRDefault="00D6710E">
            <w:pPr>
              <w:rPr>
                <w:del w:id="483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3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6D604ACC" w14:textId="3F97F48B" w:rsidR="00D6710E" w:rsidRPr="00D6710E" w:rsidDel="00D46796" w:rsidRDefault="00D6710E">
            <w:pPr>
              <w:rPr>
                <w:del w:id="484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222719E" w14:textId="1F885FD2" w:rsidR="00D6710E" w:rsidRPr="00D6710E" w:rsidDel="00D46796" w:rsidRDefault="00D6710E">
            <w:pPr>
              <w:rPr>
                <w:del w:id="4841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42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'3':  # Save Data to File</w:delText>
              </w:r>
            </w:del>
          </w:p>
          <w:p w14:paraId="1E6D7778" w14:textId="4DD0CB29" w:rsidR="00D6710E" w:rsidRPr="00D6710E" w:rsidDel="00D46796" w:rsidRDefault="00D6710E">
            <w:pPr>
              <w:rPr>
                <w:del w:id="484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688CEB7E" w14:textId="7A2F3D53" w:rsidR="00D6710E" w:rsidRPr="00D6710E" w:rsidDel="00D46796" w:rsidRDefault="00D6710E">
            <w:pPr>
              <w:rPr>
                <w:del w:id="484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4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013323C2" w14:textId="64859DDE" w:rsidR="00D6710E" w:rsidRPr="00D6710E" w:rsidDel="00D46796" w:rsidRDefault="00D6710E">
            <w:pPr>
              <w:rPr>
                <w:del w:id="484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47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print("\n\t\\\\Global (choice_str) = " + choice_str +</w:delText>
              </w:r>
            </w:del>
          </w:p>
          <w:p w14:paraId="21EF7AEE" w14:textId="0D378DBB" w:rsidR="00D6710E" w:rsidRPr="00D6710E" w:rsidDel="00D46796" w:rsidRDefault="00D6710E">
            <w:pPr>
              <w:rPr>
                <w:del w:id="4848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49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"\n\n\t\\\\Global (table_lst) = " + str(table_lst) +</w:delText>
              </w:r>
            </w:del>
          </w:p>
          <w:p w14:paraId="7B4BD1CD" w14:textId="1E67518A" w:rsidR="00D6710E" w:rsidRPr="00D6710E" w:rsidDel="00D46796" w:rsidRDefault="00D6710E">
            <w:pPr>
              <w:rPr>
                <w:del w:id="485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5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      "\n\n\t\\\\Call: \tProcessor.write_data_to_file()")</w:delText>
              </w:r>
            </w:del>
          </w:p>
          <w:p w14:paraId="26BCACE8" w14:textId="00AFBBAD" w:rsidR="00D6710E" w:rsidRPr="00D6710E" w:rsidDel="00D46796" w:rsidRDefault="00D6710E">
            <w:pPr>
              <w:rPr>
                <w:del w:id="485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5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2F421314" w14:textId="70BF7AA4" w:rsidR="00D6710E" w:rsidRPr="00D6710E" w:rsidDel="00D46796" w:rsidRDefault="00D6710E">
            <w:pPr>
              <w:rPr>
                <w:del w:id="485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4E2B518" w14:textId="730F3DC1" w:rsidR="00D6710E" w:rsidRPr="00D6710E" w:rsidDel="00D46796" w:rsidRDefault="00D6710E">
            <w:pPr>
              <w:rPr>
                <w:del w:id="485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5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table_lst = Processor.write_data_to_file(file_name=file_name_str,</w:delText>
              </w:r>
            </w:del>
          </w:p>
          <w:p w14:paraId="584A107D" w14:textId="454FFFA7" w:rsidR="00D6710E" w:rsidRPr="00D6710E" w:rsidDel="00D46796" w:rsidRDefault="00D6710E">
            <w:pPr>
              <w:rPr>
                <w:del w:id="485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5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                                         list_of_rows=table_lst)</w:delText>
              </w:r>
            </w:del>
          </w:p>
          <w:p w14:paraId="2C678326" w14:textId="290F95A4" w:rsidR="00D6710E" w:rsidRPr="00D6710E" w:rsidDel="00D46796" w:rsidRDefault="00D6710E">
            <w:pPr>
              <w:rPr>
                <w:del w:id="485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1A1F0653" w14:textId="6DA7E17B" w:rsidR="00D6710E" w:rsidRPr="00D6710E" w:rsidDel="00D46796" w:rsidRDefault="00D6710E">
            <w:pPr>
              <w:rPr>
                <w:del w:id="486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6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33425680" w14:textId="09339148" w:rsidR="00D6710E" w:rsidRPr="00D6710E" w:rsidDel="00D46796" w:rsidRDefault="00D6710E">
            <w:pPr>
              <w:rPr>
                <w:del w:id="486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6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print("\n\t\\\\Global (table_lst) = " + str(table_lst))</w:delText>
              </w:r>
            </w:del>
          </w:p>
          <w:p w14:paraId="12FD36C2" w14:textId="69E4F919" w:rsidR="00D6710E" w:rsidRPr="00D6710E" w:rsidDel="00D46796" w:rsidRDefault="00D6710E">
            <w:pPr>
              <w:rPr>
                <w:del w:id="4864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65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172A642E" w14:textId="10352CDF" w:rsidR="00D6710E" w:rsidRPr="00D6710E" w:rsidDel="00D46796" w:rsidRDefault="00D6710E">
            <w:pPr>
              <w:rPr>
                <w:del w:id="4866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5051F8EC" w14:textId="21708C04" w:rsidR="00D6710E" w:rsidRPr="00D6710E" w:rsidDel="00D46796" w:rsidRDefault="00D6710E">
            <w:pPr>
              <w:rPr>
                <w:del w:id="486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6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continue  # to show the menu</w:delText>
              </w:r>
            </w:del>
          </w:p>
          <w:p w14:paraId="73C7691F" w14:textId="75B844F3" w:rsidR="00D6710E" w:rsidRPr="00D6710E" w:rsidDel="00D46796" w:rsidRDefault="00D6710E">
            <w:pPr>
              <w:rPr>
                <w:del w:id="486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4418BFF9" w14:textId="38672416" w:rsidR="00D6710E" w:rsidRPr="00D6710E" w:rsidDel="00D46796" w:rsidRDefault="00D6710E">
            <w:pPr>
              <w:rPr>
                <w:del w:id="487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7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elif choice_str == '4':  # Exit Program</w:delText>
              </w:r>
            </w:del>
          </w:p>
          <w:p w14:paraId="04899B16" w14:textId="67E01F01" w:rsidR="00D6710E" w:rsidRPr="00D6710E" w:rsidDel="00D46796" w:rsidRDefault="00D6710E">
            <w:pPr>
              <w:rPr>
                <w:del w:id="487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2E0F567D" w14:textId="08072142" w:rsidR="00D6710E" w:rsidRPr="00D6710E" w:rsidDel="00D46796" w:rsidRDefault="00D6710E">
            <w:pPr>
              <w:rPr>
                <w:del w:id="4873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7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debug</w:delText>
              </w:r>
            </w:del>
          </w:p>
          <w:p w14:paraId="1D75B56E" w14:textId="7DDB0A7D" w:rsidR="00D6710E" w:rsidRPr="00D6710E" w:rsidDel="00D46796" w:rsidRDefault="00D6710E">
            <w:pPr>
              <w:rPr>
                <w:del w:id="4875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76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print("\t\\\\Global (choice_str) = " + choice_str)</w:delText>
              </w:r>
            </w:del>
          </w:p>
          <w:p w14:paraId="47BE0365" w14:textId="285A06C1" w:rsidR="00D6710E" w:rsidRPr="00D6710E" w:rsidDel="00D46796" w:rsidRDefault="00D6710E">
            <w:pPr>
              <w:rPr>
                <w:del w:id="4877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78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# # /debug</w:delText>
              </w:r>
            </w:del>
          </w:p>
          <w:p w14:paraId="5F9509A3" w14:textId="20C1D469" w:rsidR="00D6710E" w:rsidRPr="00D6710E" w:rsidDel="00D46796" w:rsidRDefault="00D6710E">
            <w:pPr>
              <w:rPr>
                <w:del w:id="4879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</w:p>
          <w:p w14:paraId="739FAB25" w14:textId="2C78177C" w:rsidR="00D6710E" w:rsidRPr="00D6710E" w:rsidDel="00D46796" w:rsidRDefault="00D6710E">
            <w:pPr>
              <w:rPr>
                <w:del w:id="4880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81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print("\n\tByeeee!")</w:delText>
              </w:r>
            </w:del>
          </w:p>
          <w:p w14:paraId="4F75B116" w14:textId="59D1768D" w:rsidR="00D6710E" w:rsidRPr="00D6710E" w:rsidDel="00D46796" w:rsidRDefault="00D6710E">
            <w:pPr>
              <w:rPr>
                <w:del w:id="4882" w:author="Bambi C" w:date="2022-08-19T11:54:00Z"/>
                <w:rFonts w:ascii="Consolas" w:hAnsi="Consolas" w:cs="Consolas"/>
                <w:iCs w:val="0"/>
                <w:color w:val="000000" w:themeColor="text1"/>
              </w:rPr>
            </w:pPr>
            <w:del w:id="4883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input("\n[Press ENTER key to quit.]")</w:delText>
              </w:r>
            </w:del>
          </w:p>
          <w:p w14:paraId="15526648" w14:textId="53BDF648" w:rsidR="007D6DD5" w:rsidRPr="009E33F3" w:rsidRDefault="00D6710E" w:rsidP="00D46796">
            <w:pPr>
              <w:rPr>
                <w:rFonts w:ascii="Consolas" w:hAnsi="Consolas" w:cs="Consolas"/>
                <w:iCs w:val="0"/>
                <w:color w:val="000000" w:themeColor="text1"/>
              </w:rPr>
            </w:pPr>
            <w:del w:id="4884" w:author="Bambi C" w:date="2022-08-19T11:54:00Z">
              <w:r w:rsidRPr="00D6710E" w:rsidDel="00D46796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  break  # exit Menu loop</w:delText>
              </w:r>
            </w:del>
          </w:p>
        </w:tc>
      </w:tr>
    </w:tbl>
    <w:p w14:paraId="0B215C3D" w14:textId="71160B6D" w:rsidR="004969B2" w:rsidRPr="000527C0" w:rsidRDefault="00F576DD" w:rsidP="00F576DD">
      <w:pPr>
        <w:pStyle w:val="Caption"/>
      </w:pPr>
      <w:bookmarkStart w:id="4885" w:name="_Ref109757491"/>
      <w:r w:rsidRPr="000527C0"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4886" w:author="Bambi C" w:date="2022-08-24T13:39:00Z">
        <w:r w:rsidR="00D55967">
          <w:rPr>
            <w:noProof/>
          </w:rPr>
          <w:t>15</w:t>
        </w:r>
      </w:ins>
      <w:del w:id="4887" w:author="Bambi C" w:date="2022-08-24T13:39:00Z">
        <w:r w:rsidR="00A5135D" w:rsidDel="00D55967">
          <w:rPr>
            <w:noProof/>
          </w:rPr>
          <w:delText>18</w:delText>
        </w:r>
      </w:del>
      <w:r w:rsidR="00DE6474">
        <w:rPr>
          <w:noProof/>
        </w:rPr>
        <w:fldChar w:fldCharType="end"/>
      </w:r>
      <w:bookmarkEnd w:id="4885"/>
      <w:r w:rsidRPr="000527C0">
        <w:t>. Source code for my proposed solution to Assignment0</w:t>
      </w:r>
      <w:ins w:id="4888" w:author="Bambi C" w:date="2022-08-24T13:39:00Z">
        <w:r w:rsidR="00D55967">
          <w:t>7</w:t>
        </w:r>
      </w:ins>
      <w:del w:id="4889" w:author="Bambi C" w:date="2022-08-24T13:39:00Z">
        <w:r w:rsidR="00C86D75" w:rsidDel="00D55967">
          <w:delText>5</w:delText>
        </w:r>
      </w:del>
    </w:p>
    <w:p w14:paraId="47D8C9BE" w14:textId="7B9DD2FE" w:rsidR="00A20C87" w:rsidRPr="000527C0" w:rsidRDefault="009106FA" w:rsidP="000174BD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="00941E87" w:rsidRPr="000527C0">
        <w:t>Table of Contents</w:t>
      </w:r>
      <w:r w:rsidRPr="000527C0">
        <w:fldChar w:fldCharType="end"/>
      </w:r>
      <w:r w:rsidRPr="000527C0">
        <w:t>]</w:t>
      </w:r>
      <w:bookmarkStart w:id="4890" w:name="_Toc110337669"/>
      <w:bookmarkStart w:id="4891" w:name="_Toc109061019"/>
      <w:bookmarkStart w:id="4892" w:name="_Toc109061057"/>
      <w:bookmarkStart w:id="4893" w:name="_Toc109061482"/>
      <w:bookmarkStart w:id="4894" w:name="_Toc109745667"/>
      <w:bookmarkStart w:id="4895" w:name="_Toc109745756"/>
      <w:bookmarkStart w:id="4896" w:name="_Toc109745797"/>
      <w:bookmarkStart w:id="4897" w:name="_Toc109745837"/>
      <w:bookmarkStart w:id="4898" w:name="_Toc109745879"/>
      <w:bookmarkStart w:id="4899" w:name="_Toc109745918"/>
      <w:bookmarkStart w:id="4900" w:name="_Toc109745959"/>
      <w:bookmarkStart w:id="4901" w:name="_Toc109746001"/>
      <w:bookmarkStart w:id="4902" w:name="_Toc109746042"/>
      <w:bookmarkStart w:id="4903" w:name="_Toc109749908"/>
      <w:bookmarkStart w:id="4904" w:name="_Toc109750019"/>
      <w:bookmarkStart w:id="4905" w:name="_Toc109750071"/>
      <w:bookmarkStart w:id="4906" w:name="_Toc109750122"/>
      <w:bookmarkStart w:id="4907" w:name="_Toc109750172"/>
      <w:bookmarkStart w:id="4908" w:name="_Toc109750214"/>
      <w:bookmarkStart w:id="4909" w:name="_Toc109750263"/>
      <w:bookmarkStart w:id="4910" w:name="_Toc109750313"/>
      <w:bookmarkStart w:id="4911" w:name="_Toc109750363"/>
      <w:bookmarkStart w:id="4912" w:name="_Toc109750405"/>
      <w:bookmarkStart w:id="4913" w:name="_Toc109750455"/>
      <w:bookmarkStart w:id="4914" w:name="_Toc109750504"/>
      <w:bookmarkStart w:id="4915" w:name="_Toc109750547"/>
      <w:bookmarkStart w:id="4916" w:name="_Toc109750590"/>
      <w:bookmarkStart w:id="4917" w:name="_Toc109750632"/>
      <w:bookmarkStart w:id="4918" w:name="_Toc109751951"/>
      <w:bookmarkStart w:id="4919" w:name="_Toc109758182"/>
      <w:bookmarkStart w:id="4920" w:name="_Toc110337670"/>
      <w:bookmarkStart w:id="4921" w:name="_Toc109061020"/>
      <w:bookmarkStart w:id="4922" w:name="_Toc109061058"/>
      <w:bookmarkStart w:id="4923" w:name="_Toc109061483"/>
      <w:bookmarkStart w:id="4924" w:name="_Toc109745668"/>
      <w:bookmarkStart w:id="4925" w:name="_Toc109745757"/>
      <w:bookmarkStart w:id="4926" w:name="_Toc109745798"/>
      <w:bookmarkStart w:id="4927" w:name="_Toc109745838"/>
      <w:bookmarkStart w:id="4928" w:name="_Toc109745880"/>
      <w:bookmarkStart w:id="4929" w:name="_Toc109745919"/>
      <w:bookmarkStart w:id="4930" w:name="_Toc109745960"/>
      <w:bookmarkStart w:id="4931" w:name="_Toc109746002"/>
      <w:bookmarkStart w:id="4932" w:name="_Toc109746043"/>
      <w:bookmarkStart w:id="4933" w:name="_Toc109749909"/>
      <w:bookmarkStart w:id="4934" w:name="_Toc109750020"/>
      <w:bookmarkStart w:id="4935" w:name="_Toc109750072"/>
      <w:bookmarkStart w:id="4936" w:name="_Toc109750123"/>
      <w:bookmarkStart w:id="4937" w:name="_Toc109750173"/>
      <w:bookmarkStart w:id="4938" w:name="_Toc109750215"/>
      <w:bookmarkStart w:id="4939" w:name="_Toc109750264"/>
      <w:bookmarkStart w:id="4940" w:name="_Toc109750314"/>
      <w:bookmarkStart w:id="4941" w:name="_Toc109750364"/>
      <w:bookmarkStart w:id="4942" w:name="_Toc109750406"/>
      <w:bookmarkStart w:id="4943" w:name="_Toc109750456"/>
      <w:bookmarkStart w:id="4944" w:name="_Toc109750505"/>
      <w:bookmarkStart w:id="4945" w:name="_Toc109750548"/>
      <w:bookmarkStart w:id="4946" w:name="_Toc109750591"/>
      <w:bookmarkStart w:id="4947" w:name="_Toc109750633"/>
      <w:bookmarkStart w:id="4948" w:name="_Toc109751952"/>
      <w:bookmarkStart w:id="4949" w:name="_Toc109758183"/>
      <w:bookmarkStart w:id="4950" w:name="_Toc110337671"/>
      <w:bookmarkStart w:id="4951" w:name="_Toc109061021"/>
      <w:bookmarkStart w:id="4952" w:name="_Toc109061059"/>
      <w:bookmarkStart w:id="4953" w:name="_Toc109061484"/>
      <w:bookmarkStart w:id="4954" w:name="_Toc109745669"/>
      <w:bookmarkStart w:id="4955" w:name="_Toc109745758"/>
      <w:bookmarkStart w:id="4956" w:name="_Toc109745799"/>
      <w:bookmarkStart w:id="4957" w:name="_Toc109745839"/>
      <w:bookmarkStart w:id="4958" w:name="_Toc109745881"/>
      <w:bookmarkStart w:id="4959" w:name="_Toc109745920"/>
      <w:bookmarkStart w:id="4960" w:name="_Toc109745961"/>
      <w:bookmarkStart w:id="4961" w:name="_Toc109746003"/>
      <w:bookmarkStart w:id="4962" w:name="_Toc109746044"/>
      <w:bookmarkStart w:id="4963" w:name="_Toc109749910"/>
      <w:bookmarkStart w:id="4964" w:name="_Toc109750021"/>
      <w:bookmarkStart w:id="4965" w:name="_Toc109750073"/>
      <w:bookmarkStart w:id="4966" w:name="_Toc109750124"/>
      <w:bookmarkStart w:id="4967" w:name="_Toc109750174"/>
      <w:bookmarkStart w:id="4968" w:name="_Toc109750216"/>
      <w:bookmarkStart w:id="4969" w:name="_Toc109750265"/>
      <w:bookmarkStart w:id="4970" w:name="_Toc109750315"/>
      <w:bookmarkStart w:id="4971" w:name="_Toc109750365"/>
      <w:bookmarkStart w:id="4972" w:name="_Toc109750407"/>
      <w:bookmarkStart w:id="4973" w:name="_Toc109750457"/>
      <w:bookmarkStart w:id="4974" w:name="_Toc109750506"/>
      <w:bookmarkStart w:id="4975" w:name="_Toc109750549"/>
      <w:bookmarkStart w:id="4976" w:name="_Toc109750592"/>
      <w:bookmarkStart w:id="4977" w:name="_Toc109750634"/>
      <w:bookmarkStart w:id="4978" w:name="_Toc109751953"/>
      <w:bookmarkStart w:id="4979" w:name="_Toc109758184"/>
      <w:bookmarkStart w:id="4980" w:name="_Toc110337672"/>
      <w:bookmarkEnd w:id="4890"/>
      <w:bookmarkEnd w:id="4891"/>
      <w:bookmarkEnd w:id="4892"/>
      <w:bookmarkEnd w:id="4893"/>
      <w:bookmarkEnd w:id="4894"/>
      <w:bookmarkEnd w:id="4895"/>
      <w:bookmarkEnd w:id="4896"/>
      <w:bookmarkEnd w:id="4897"/>
      <w:bookmarkEnd w:id="4898"/>
      <w:bookmarkEnd w:id="4899"/>
      <w:bookmarkEnd w:id="4900"/>
      <w:bookmarkEnd w:id="4901"/>
      <w:bookmarkEnd w:id="4902"/>
      <w:bookmarkEnd w:id="4903"/>
      <w:bookmarkEnd w:id="4904"/>
      <w:bookmarkEnd w:id="4905"/>
      <w:bookmarkEnd w:id="4906"/>
      <w:bookmarkEnd w:id="4907"/>
      <w:bookmarkEnd w:id="4908"/>
      <w:bookmarkEnd w:id="4909"/>
      <w:bookmarkEnd w:id="4910"/>
      <w:bookmarkEnd w:id="4911"/>
      <w:bookmarkEnd w:id="4912"/>
      <w:bookmarkEnd w:id="4913"/>
      <w:bookmarkEnd w:id="4914"/>
      <w:bookmarkEnd w:id="4915"/>
      <w:bookmarkEnd w:id="4916"/>
      <w:bookmarkEnd w:id="4917"/>
      <w:bookmarkEnd w:id="4918"/>
      <w:bookmarkEnd w:id="4919"/>
      <w:bookmarkEnd w:id="4920"/>
      <w:bookmarkEnd w:id="4921"/>
      <w:bookmarkEnd w:id="4922"/>
      <w:bookmarkEnd w:id="4923"/>
      <w:bookmarkEnd w:id="4924"/>
      <w:bookmarkEnd w:id="4925"/>
      <w:bookmarkEnd w:id="4926"/>
      <w:bookmarkEnd w:id="4927"/>
      <w:bookmarkEnd w:id="4928"/>
      <w:bookmarkEnd w:id="4929"/>
      <w:bookmarkEnd w:id="4930"/>
      <w:bookmarkEnd w:id="4931"/>
      <w:bookmarkEnd w:id="4932"/>
      <w:bookmarkEnd w:id="4933"/>
      <w:bookmarkEnd w:id="4934"/>
      <w:bookmarkEnd w:id="4935"/>
      <w:bookmarkEnd w:id="4936"/>
      <w:bookmarkEnd w:id="4937"/>
      <w:bookmarkEnd w:id="4938"/>
      <w:bookmarkEnd w:id="4939"/>
      <w:bookmarkEnd w:id="4940"/>
      <w:bookmarkEnd w:id="4941"/>
      <w:bookmarkEnd w:id="4942"/>
      <w:bookmarkEnd w:id="4943"/>
      <w:bookmarkEnd w:id="4944"/>
      <w:bookmarkEnd w:id="4945"/>
      <w:bookmarkEnd w:id="4946"/>
      <w:bookmarkEnd w:id="4947"/>
      <w:bookmarkEnd w:id="4948"/>
      <w:bookmarkEnd w:id="4949"/>
      <w:bookmarkEnd w:id="4950"/>
      <w:bookmarkEnd w:id="4951"/>
      <w:bookmarkEnd w:id="4952"/>
      <w:bookmarkEnd w:id="4953"/>
      <w:bookmarkEnd w:id="4954"/>
      <w:bookmarkEnd w:id="4955"/>
      <w:bookmarkEnd w:id="4956"/>
      <w:bookmarkEnd w:id="4957"/>
      <w:bookmarkEnd w:id="4958"/>
      <w:bookmarkEnd w:id="4959"/>
      <w:bookmarkEnd w:id="4960"/>
      <w:bookmarkEnd w:id="4961"/>
      <w:bookmarkEnd w:id="4962"/>
      <w:bookmarkEnd w:id="4963"/>
      <w:bookmarkEnd w:id="4964"/>
      <w:bookmarkEnd w:id="4965"/>
      <w:bookmarkEnd w:id="4966"/>
      <w:bookmarkEnd w:id="4967"/>
      <w:bookmarkEnd w:id="4968"/>
      <w:bookmarkEnd w:id="4969"/>
      <w:bookmarkEnd w:id="4970"/>
      <w:bookmarkEnd w:id="4971"/>
      <w:bookmarkEnd w:id="4972"/>
      <w:bookmarkEnd w:id="4973"/>
      <w:bookmarkEnd w:id="4974"/>
      <w:bookmarkEnd w:id="4975"/>
      <w:bookmarkEnd w:id="4976"/>
      <w:bookmarkEnd w:id="4977"/>
      <w:bookmarkEnd w:id="4978"/>
      <w:bookmarkEnd w:id="4979"/>
      <w:bookmarkEnd w:id="4980"/>
    </w:p>
    <w:p w14:paraId="10DC3F51" w14:textId="2494C225" w:rsidR="0041059E" w:rsidRPr="000527C0" w:rsidRDefault="0041059E" w:rsidP="0041059E">
      <w:pPr>
        <w:pStyle w:val="Heading2"/>
      </w:pPr>
      <w:bookmarkStart w:id="4981" w:name="_Toc112269868"/>
      <w:r w:rsidRPr="000527C0">
        <w:t>Test</w:t>
      </w:r>
      <w:bookmarkEnd w:id="4981"/>
    </w:p>
    <w:p w14:paraId="32CBA1F9" w14:textId="07A0DAEE" w:rsidR="00FE0A57" w:rsidRPr="000527C0" w:rsidRDefault="00B73B90" w:rsidP="000663EC">
      <w:pPr>
        <w:pStyle w:val="Heading3"/>
      </w:pPr>
      <w:bookmarkStart w:id="4982" w:name="_Ref108285355"/>
      <w:bookmarkStart w:id="4983" w:name="_Ref108285553"/>
      <w:bookmarkStart w:id="4984" w:name="_Toc112269869"/>
      <w:r w:rsidRPr="000527C0">
        <w:t>Procedure</w:t>
      </w:r>
      <w:bookmarkEnd w:id="4982"/>
      <w:bookmarkEnd w:id="4983"/>
      <w:bookmarkEnd w:id="4984"/>
      <w:r w:rsidRPr="000527C0">
        <w:tab/>
      </w:r>
    </w:p>
    <w:p w14:paraId="0201E466" w14:textId="69670690" w:rsidR="00665ABA" w:rsidDel="00CD4074" w:rsidRDefault="00665ABA" w:rsidP="00665ABA">
      <w:pPr>
        <w:shd w:val="clear" w:color="auto" w:fill="FFFF00"/>
        <w:rPr>
          <w:del w:id="4985" w:author="Bambi C" w:date="2022-08-24T14:17:00Z"/>
          <w:moveTo w:id="4986" w:author="Bambi C" w:date="2022-08-19T11:45:00Z"/>
        </w:rPr>
      </w:pPr>
      <w:moveToRangeStart w:id="4987" w:author="Bambi C" w:date="2022-08-19T11:45:00Z" w:name="move111801954"/>
      <w:moveTo w:id="4988" w:author="Bambi C" w:date="2022-08-19T11:45:00Z">
        <w:del w:id="4989" w:author="Bambi C" w:date="2022-08-24T14:17:00Z">
          <w:r w:rsidDel="00CD4074">
            <w:delText>For this assignment, we are modifying existing custom defined functions. Therefore, to track development and status of modules, I created the table and updates / iterated as development progressed (</w:delText>
          </w:r>
          <w:r w:rsidDel="00CD4074">
            <w:fldChar w:fldCharType="begin"/>
          </w:r>
          <w:r w:rsidDel="00CD4074">
            <w:delInstrText xml:space="preserve"> REF _Ref111374159 \h  \* MERGEFORMAT </w:delInstrText>
          </w:r>
        </w:del>
      </w:moveTo>
      <w:del w:id="4990" w:author="Bambi C" w:date="2022-08-24T14:17:00Z"/>
      <w:moveTo w:id="4991" w:author="Bambi C" w:date="2022-08-19T11:45:00Z">
        <w:del w:id="4992" w:author="Bambi C" w:date="2022-08-24T14:17:00Z">
          <w:r w:rsidDel="00CD4074">
            <w:fldChar w:fldCharType="separate"/>
          </w:r>
          <w:r w:rsidDel="00CD4074">
            <w:delText xml:space="preserve">Figure </w:delText>
          </w:r>
          <w:r w:rsidDel="00CD4074">
            <w:rPr>
              <w:noProof/>
            </w:rPr>
            <w:delText>11</w:delText>
          </w:r>
          <w:r w:rsidDel="00CD4074">
            <w:fldChar w:fldCharType="end"/>
          </w:r>
          <w:r w:rsidDel="00CD4074">
            <w:delText>).</w:delText>
          </w:r>
        </w:del>
      </w:moveTo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ayout w:type="fixed"/>
        <w:tblLook w:val="04A0" w:firstRow="1" w:lastRow="0" w:firstColumn="1" w:lastColumn="0" w:noHBand="0" w:noVBand="1"/>
        <w:tblPrChange w:id="4993" w:author="Bambi C" w:date="2022-08-24T14:15:00Z">
          <w:tblPr>
            <w:tblStyle w:val="TableGrid"/>
            <w:tblW w:w="0" w:type="auto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tblLook w:val="04A0" w:firstRow="1" w:lastRow="0" w:firstColumn="1" w:lastColumn="0" w:noHBand="0" w:noVBand="1"/>
          </w:tblPr>
        </w:tblPrChange>
      </w:tblPr>
      <w:tblGrid>
        <w:gridCol w:w="2988"/>
        <w:gridCol w:w="1222"/>
        <w:gridCol w:w="1222"/>
        <w:gridCol w:w="1223"/>
        <w:gridCol w:w="1222"/>
        <w:gridCol w:w="1223"/>
        <w:tblGridChange w:id="4994">
          <w:tblGrid>
            <w:gridCol w:w="2630"/>
            <w:gridCol w:w="1716"/>
            <w:gridCol w:w="765"/>
            <w:gridCol w:w="1141"/>
            <w:gridCol w:w="1085"/>
            <w:gridCol w:w="1141"/>
          </w:tblGrid>
        </w:tblGridChange>
      </w:tblGrid>
      <w:tr w:rsidR="00BE672F" w:rsidRPr="00D23696" w:rsidDel="00CD4074" w14:paraId="2410DAB9" w14:textId="7AECE64C" w:rsidTr="009A5C42">
        <w:trPr>
          <w:tblHeader/>
          <w:del w:id="4995" w:author="Bambi C" w:date="2022-08-24T14:17:00Z"/>
          <w:trPrChange w:id="4996" w:author="Bambi C" w:date="2022-08-24T14:15:00Z">
            <w:trPr>
              <w:tblHeader/>
            </w:trPr>
          </w:trPrChange>
        </w:trPr>
        <w:tc>
          <w:tcPr>
            <w:tcW w:w="2988" w:type="dxa"/>
            <w:shd w:val="clear" w:color="auto" w:fill="EEE6F3" w:themeFill="accent1" w:themeFillTint="33"/>
            <w:tcPrChange w:id="4997" w:author="Bambi C" w:date="2022-08-24T14:15:00Z">
              <w:tcPr>
                <w:tcW w:w="2630" w:type="dxa"/>
                <w:shd w:val="clear" w:color="auto" w:fill="EEE6F3" w:themeFill="accent1" w:themeFillTint="33"/>
              </w:tcPr>
            </w:tcPrChange>
          </w:tcPr>
          <w:p w14:paraId="306144A2" w14:textId="60EC36CD" w:rsidR="00BE672F" w:rsidRPr="00451F5C" w:rsidDel="00CD4074" w:rsidRDefault="00BE672F" w:rsidP="00C66643">
            <w:pPr>
              <w:shd w:val="clear" w:color="auto" w:fill="FFFF00"/>
              <w:rPr>
                <w:del w:id="4998" w:author="Bambi C" w:date="2022-08-24T14:17:00Z"/>
                <w:moveTo w:id="4999" w:author="Bambi C" w:date="2022-08-19T11:45:00Z"/>
                <w:b/>
                <w:bCs/>
              </w:rPr>
            </w:pPr>
            <w:moveTo w:id="5000" w:author="Bambi C" w:date="2022-08-19T11:45:00Z">
              <w:del w:id="5001" w:author="Bambi C" w:date="2022-08-24T14:17:00Z">
                <w:r w:rsidRPr="00451F5C" w:rsidDel="00CD4074">
                  <w:rPr>
                    <w:b/>
                    <w:bCs/>
                  </w:rPr>
                  <w:delText>function</w:delText>
                </w:r>
              </w:del>
            </w:moveTo>
          </w:p>
        </w:tc>
        <w:tc>
          <w:tcPr>
            <w:tcW w:w="1222" w:type="dxa"/>
            <w:shd w:val="clear" w:color="auto" w:fill="EEE6F3" w:themeFill="accent1" w:themeFillTint="33"/>
            <w:tcPrChange w:id="5002" w:author="Bambi C" w:date="2022-08-24T14:15:00Z">
              <w:tcPr>
                <w:tcW w:w="1716" w:type="dxa"/>
                <w:shd w:val="clear" w:color="auto" w:fill="EEE6F3" w:themeFill="accent1" w:themeFillTint="33"/>
              </w:tcPr>
            </w:tcPrChange>
          </w:tcPr>
          <w:p w14:paraId="1E92CFF9" w14:textId="3A1DF107" w:rsidR="00BE672F" w:rsidRPr="00451F5C" w:rsidDel="00CD4074" w:rsidRDefault="00BE672F" w:rsidP="009A5C42">
            <w:pPr>
              <w:shd w:val="clear" w:color="auto" w:fill="FFFF00"/>
              <w:jc w:val="center"/>
              <w:rPr>
                <w:del w:id="5003" w:author="Bambi C" w:date="2022-08-24T14:17:00Z"/>
                <w:moveTo w:id="5004" w:author="Bambi C" w:date="2022-08-19T11:45:00Z"/>
                <w:b/>
                <w:bCs/>
              </w:rPr>
              <w:pPrChange w:id="5005" w:author="Bambi C" w:date="2022-08-24T14:15:00Z">
                <w:pPr>
                  <w:shd w:val="clear" w:color="auto" w:fill="FFFF00"/>
                </w:pPr>
              </w:pPrChange>
            </w:pPr>
            <w:moveTo w:id="5006" w:author="Bambi C" w:date="2022-08-19T11:45:00Z">
              <w:del w:id="5007" w:author="Bambi C" w:date="2022-08-24T14:17:00Z">
                <w:r w:rsidRPr="00451F5C" w:rsidDel="00CD4074">
                  <w:rPr>
                    <w:b/>
                    <w:bCs/>
                  </w:rPr>
                  <w:delText>module</w:delText>
                </w:r>
              </w:del>
            </w:moveTo>
          </w:p>
        </w:tc>
        <w:tc>
          <w:tcPr>
            <w:tcW w:w="1222" w:type="dxa"/>
            <w:shd w:val="clear" w:color="auto" w:fill="EEE6F3" w:themeFill="accent1" w:themeFillTint="33"/>
            <w:tcPrChange w:id="5008" w:author="Bambi C" w:date="2022-08-24T14:15:00Z">
              <w:tcPr>
                <w:tcW w:w="765" w:type="dxa"/>
                <w:shd w:val="clear" w:color="auto" w:fill="EEE6F3" w:themeFill="accent1" w:themeFillTint="33"/>
              </w:tcPr>
            </w:tcPrChange>
          </w:tcPr>
          <w:p w14:paraId="01414420" w14:textId="0870E2A9" w:rsidR="00BE672F" w:rsidRPr="00451F5C" w:rsidDel="00CD4074" w:rsidRDefault="00BE672F" w:rsidP="009A5C42">
            <w:pPr>
              <w:shd w:val="clear" w:color="auto" w:fill="FFFF00"/>
              <w:jc w:val="center"/>
              <w:rPr>
                <w:del w:id="5009" w:author="Bambi C" w:date="2022-08-24T14:17:00Z"/>
                <w:moveTo w:id="5010" w:author="Bambi C" w:date="2022-08-19T11:45:00Z"/>
                <w:b/>
                <w:bCs/>
              </w:rPr>
              <w:pPrChange w:id="5011" w:author="Bambi C" w:date="2022-08-24T14:15:00Z">
                <w:pPr>
                  <w:shd w:val="clear" w:color="auto" w:fill="FFFF00"/>
                </w:pPr>
              </w:pPrChange>
            </w:pPr>
            <w:moveTo w:id="5012" w:author="Bambi C" w:date="2022-08-19T11:45:00Z">
              <w:del w:id="5013" w:author="Bambi C" w:date="2022-08-24T14:17:00Z">
                <w:r w:rsidRPr="00451F5C" w:rsidDel="00CD4074">
                  <w:rPr>
                    <w:b/>
                    <w:bCs/>
                  </w:rPr>
                  <w:delText>menu option</w:delText>
                </w:r>
              </w:del>
            </w:moveTo>
          </w:p>
        </w:tc>
        <w:tc>
          <w:tcPr>
            <w:tcW w:w="1223" w:type="dxa"/>
            <w:shd w:val="clear" w:color="auto" w:fill="EEE6F3" w:themeFill="accent1" w:themeFillTint="33"/>
            <w:tcPrChange w:id="5014" w:author="Bambi C" w:date="2022-08-24T14:15:00Z">
              <w:tcPr>
                <w:tcW w:w="1141" w:type="dxa"/>
                <w:shd w:val="clear" w:color="auto" w:fill="EEE6F3" w:themeFill="accent1" w:themeFillTint="33"/>
              </w:tcPr>
            </w:tcPrChange>
          </w:tcPr>
          <w:p w14:paraId="3FDF29BC" w14:textId="31CE2327" w:rsidR="00BE672F" w:rsidRPr="00451F5C" w:rsidDel="00CD4074" w:rsidRDefault="00BE672F" w:rsidP="009A5C42">
            <w:pPr>
              <w:shd w:val="clear" w:color="auto" w:fill="FFFF00"/>
              <w:jc w:val="center"/>
              <w:rPr>
                <w:del w:id="5015" w:author="Bambi C" w:date="2022-08-24T14:17:00Z"/>
                <w:moveTo w:id="5016" w:author="Bambi C" w:date="2022-08-19T11:45:00Z"/>
                <w:b/>
                <w:bCs/>
              </w:rPr>
              <w:pPrChange w:id="5017" w:author="Bambi C" w:date="2022-08-24T14:15:00Z">
                <w:pPr>
                  <w:shd w:val="clear" w:color="auto" w:fill="FFFF00"/>
                </w:pPr>
              </w:pPrChange>
            </w:pPr>
            <w:moveTo w:id="5018" w:author="Bambi C" w:date="2022-08-19T11:45:00Z">
              <w:del w:id="5019" w:author="Bambi C" w:date="2022-08-24T14:17:00Z">
                <w:r w:rsidRPr="00451F5C" w:rsidDel="00CD4074">
                  <w:rPr>
                    <w:b/>
                    <w:bCs/>
                  </w:rPr>
                  <w:delText>test, pre-integration</w:delText>
                </w:r>
              </w:del>
            </w:moveTo>
          </w:p>
        </w:tc>
        <w:tc>
          <w:tcPr>
            <w:tcW w:w="1222" w:type="dxa"/>
            <w:shd w:val="clear" w:color="auto" w:fill="EEE6F3" w:themeFill="accent1" w:themeFillTint="33"/>
            <w:tcPrChange w:id="5020" w:author="Bambi C" w:date="2022-08-24T14:15:00Z">
              <w:tcPr>
                <w:tcW w:w="1085" w:type="dxa"/>
                <w:shd w:val="clear" w:color="auto" w:fill="EEE6F3" w:themeFill="accent1" w:themeFillTint="33"/>
              </w:tcPr>
            </w:tcPrChange>
          </w:tcPr>
          <w:p w14:paraId="6F50EE48" w14:textId="1B456DD2" w:rsidR="00BE672F" w:rsidRPr="00451F5C" w:rsidDel="00CD4074" w:rsidRDefault="00BE672F" w:rsidP="009A5C42">
            <w:pPr>
              <w:shd w:val="clear" w:color="auto" w:fill="FFFF00"/>
              <w:jc w:val="center"/>
              <w:rPr>
                <w:del w:id="5021" w:author="Bambi C" w:date="2022-08-24T14:17:00Z"/>
                <w:moveTo w:id="5022" w:author="Bambi C" w:date="2022-08-19T11:45:00Z"/>
                <w:b/>
                <w:bCs/>
              </w:rPr>
              <w:pPrChange w:id="5023" w:author="Bambi C" w:date="2022-08-24T14:14:00Z">
                <w:pPr>
                  <w:shd w:val="clear" w:color="auto" w:fill="FFFF00"/>
                </w:pPr>
              </w:pPrChange>
            </w:pPr>
            <w:moveTo w:id="5024" w:author="Bambi C" w:date="2022-08-19T11:45:00Z">
              <w:del w:id="5025" w:author="Bambi C" w:date="2022-08-24T14:17:00Z">
                <w:r w:rsidRPr="00451F5C" w:rsidDel="00CD4074">
                  <w:rPr>
                    <w:b/>
                    <w:bCs/>
                  </w:rPr>
                  <w:delText>integrated</w:delText>
                </w:r>
              </w:del>
            </w:moveTo>
          </w:p>
        </w:tc>
        <w:tc>
          <w:tcPr>
            <w:tcW w:w="1223" w:type="dxa"/>
            <w:shd w:val="clear" w:color="auto" w:fill="EEE6F3" w:themeFill="accent1" w:themeFillTint="33"/>
            <w:tcPrChange w:id="5026" w:author="Bambi C" w:date="2022-08-24T14:15:00Z">
              <w:tcPr>
                <w:tcW w:w="1141" w:type="dxa"/>
                <w:shd w:val="clear" w:color="auto" w:fill="EEE6F3" w:themeFill="accent1" w:themeFillTint="33"/>
              </w:tcPr>
            </w:tcPrChange>
          </w:tcPr>
          <w:p w14:paraId="0ED2356C" w14:textId="07DB1623" w:rsidR="00BE672F" w:rsidRPr="00451F5C" w:rsidDel="00CD4074" w:rsidRDefault="00BE672F" w:rsidP="009A5C42">
            <w:pPr>
              <w:shd w:val="clear" w:color="auto" w:fill="FFFF00"/>
              <w:jc w:val="center"/>
              <w:rPr>
                <w:del w:id="5027" w:author="Bambi C" w:date="2022-08-24T14:17:00Z"/>
                <w:moveTo w:id="5028" w:author="Bambi C" w:date="2022-08-19T11:45:00Z"/>
                <w:b/>
                <w:bCs/>
              </w:rPr>
              <w:pPrChange w:id="5029" w:author="Bambi C" w:date="2022-08-24T14:14:00Z">
                <w:pPr>
                  <w:shd w:val="clear" w:color="auto" w:fill="FFFF00"/>
                </w:pPr>
              </w:pPrChange>
            </w:pPr>
            <w:moveTo w:id="5030" w:author="Bambi C" w:date="2022-08-19T11:45:00Z">
              <w:del w:id="5031" w:author="Bambi C" w:date="2022-08-24T14:17:00Z">
                <w:r w:rsidRPr="00451F5C" w:rsidDel="00CD4074">
                  <w:rPr>
                    <w:b/>
                    <w:bCs/>
                  </w:rPr>
                  <w:delText>test, post-integration</w:delText>
                </w:r>
              </w:del>
            </w:moveTo>
          </w:p>
        </w:tc>
      </w:tr>
      <w:tr w:rsidR="00BE672F" w:rsidDel="00CD4074" w14:paraId="6AF4A9FC" w14:textId="02480BCA" w:rsidTr="009A5C42">
        <w:trPr>
          <w:del w:id="5032" w:author="Bambi C" w:date="2022-08-24T14:17:00Z"/>
        </w:trPr>
        <w:tc>
          <w:tcPr>
            <w:tcW w:w="2988" w:type="dxa"/>
            <w:tcPrChange w:id="5033" w:author="Bambi C" w:date="2022-08-24T14:15:00Z">
              <w:tcPr>
                <w:tcW w:w="2630" w:type="dxa"/>
              </w:tcPr>
            </w:tcPrChange>
          </w:tcPr>
          <w:p w14:paraId="4B2509AF" w14:textId="1471B6EF" w:rsidR="00BE672F" w:rsidDel="00CD4074" w:rsidRDefault="00BE672F" w:rsidP="00C66643">
            <w:pPr>
              <w:shd w:val="clear" w:color="auto" w:fill="FFFF00"/>
              <w:rPr>
                <w:del w:id="5034" w:author="Bambi C" w:date="2022-08-24T14:17:00Z"/>
                <w:moveTo w:id="5035" w:author="Bambi C" w:date="2022-08-19T11:45:00Z"/>
              </w:rPr>
            </w:pPr>
            <w:moveTo w:id="5036" w:author="Bambi C" w:date="2022-08-19T11:45:00Z">
              <w:del w:id="5037" w:author="Bambi C" w:date="2022-08-24T14:17:00Z">
                <w:r w:rsidRPr="00CC452E" w:rsidDel="00CD4074">
                  <w:delText>read_data_from_file</w:delText>
                </w:r>
              </w:del>
            </w:moveTo>
          </w:p>
        </w:tc>
        <w:tc>
          <w:tcPr>
            <w:tcW w:w="1222" w:type="dxa"/>
            <w:tcPrChange w:id="5038" w:author="Bambi C" w:date="2022-08-24T14:15:00Z">
              <w:tcPr>
                <w:tcW w:w="1716" w:type="dxa"/>
              </w:tcPr>
            </w:tcPrChange>
          </w:tcPr>
          <w:p w14:paraId="66F15A22" w14:textId="78A8C4A5" w:rsidR="00BE672F" w:rsidDel="00CD4074" w:rsidRDefault="00BE672F" w:rsidP="009A5C42">
            <w:pPr>
              <w:shd w:val="clear" w:color="auto" w:fill="FFFF00"/>
              <w:jc w:val="center"/>
              <w:rPr>
                <w:del w:id="5039" w:author="Bambi C" w:date="2022-08-24T14:17:00Z"/>
                <w:moveTo w:id="5040" w:author="Bambi C" w:date="2022-08-19T11:45:00Z"/>
              </w:rPr>
              <w:pPrChange w:id="5041" w:author="Bambi C" w:date="2022-08-24T14:15:00Z">
                <w:pPr>
                  <w:shd w:val="clear" w:color="auto" w:fill="FFFF00"/>
                </w:pPr>
              </w:pPrChange>
            </w:pPr>
            <w:moveTo w:id="5042" w:author="Bambi C" w:date="2022-08-19T11:45:00Z">
              <w:del w:id="5043" w:author="Bambi C" w:date="2022-08-24T14:11:00Z">
                <w:r w:rsidRPr="00CC452E" w:rsidDel="008E009A">
                  <w:delText>read_show.py</w:delText>
                </w:r>
              </w:del>
            </w:moveTo>
          </w:p>
        </w:tc>
        <w:tc>
          <w:tcPr>
            <w:tcW w:w="1222" w:type="dxa"/>
            <w:tcPrChange w:id="5044" w:author="Bambi C" w:date="2022-08-24T14:15:00Z">
              <w:tcPr>
                <w:tcW w:w="765" w:type="dxa"/>
              </w:tcPr>
            </w:tcPrChange>
          </w:tcPr>
          <w:p w14:paraId="541BC934" w14:textId="1F6E37A9" w:rsidR="00BE672F" w:rsidDel="00CD4074" w:rsidRDefault="00BE672F" w:rsidP="009A5C42">
            <w:pPr>
              <w:shd w:val="clear" w:color="auto" w:fill="FFFF00"/>
              <w:jc w:val="center"/>
              <w:rPr>
                <w:del w:id="5045" w:author="Bambi C" w:date="2022-08-24T14:17:00Z"/>
                <w:moveTo w:id="5046" w:author="Bambi C" w:date="2022-08-19T11:45:00Z"/>
              </w:rPr>
              <w:pPrChange w:id="5047" w:author="Bambi C" w:date="2022-08-24T14:15:00Z">
                <w:pPr>
                  <w:shd w:val="clear" w:color="auto" w:fill="FFFF00"/>
                </w:pPr>
              </w:pPrChange>
            </w:pPr>
            <w:moveTo w:id="5048" w:author="Bambi C" w:date="2022-08-19T11:45:00Z">
              <w:del w:id="5049" w:author="Bambi C" w:date="2022-08-24T14:17:00Z">
                <w:r w:rsidRPr="00CC452E" w:rsidDel="00CD4074">
                  <w:delText>menu loop</w:delText>
                </w:r>
              </w:del>
            </w:moveTo>
          </w:p>
        </w:tc>
        <w:tc>
          <w:tcPr>
            <w:tcW w:w="1223" w:type="dxa"/>
            <w:tcPrChange w:id="5050" w:author="Bambi C" w:date="2022-08-24T14:15:00Z">
              <w:tcPr>
                <w:tcW w:w="1141" w:type="dxa"/>
              </w:tcPr>
            </w:tcPrChange>
          </w:tcPr>
          <w:p w14:paraId="4902BD96" w14:textId="34B2BAE8" w:rsidR="00BE672F" w:rsidDel="00CD4074" w:rsidRDefault="00BE672F" w:rsidP="009A5C42">
            <w:pPr>
              <w:shd w:val="clear" w:color="auto" w:fill="FFFF00"/>
              <w:jc w:val="center"/>
              <w:rPr>
                <w:del w:id="5051" w:author="Bambi C" w:date="2022-08-24T14:17:00Z"/>
                <w:moveTo w:id="5052" w:author="Bambi C" w:date="2022-08-19T11:45:00Z"/>
              </w:rPr>
              <w:pPrChange w:id="5053" w:author="Bambi C" w:date="2022-08-24T14:15:00Z">
                <w:pPr>
                  <w:shd w:val="clear" w:color="auto" w:fill="FFFF00"/>
                </w:pPr>
              </w:pPrChange>
            </w:pPr>
            <w:moveTo w:id="5054" w:author="Bambi C" w:date="2022-08-19T11:45:00Z">
              <w:del w:id="5055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056" w:author="Bambi C" w:date="2022-08-24T14:15:00Z">
              <w:tcPr>
                <w:tcW w:w="1085" w:type="dxa"/>
              </w:tcPr>
            </w:tcPrChange>
          </w:tcPr>
          <w:p w14:paraId="092FFA56" w14:textId="23250D37" w:rsidR="00BE672F" w:rsidDel="00CD4074" w:rsidRDefault="00BE672F" w:rsidP="009A5C42">
            <w:pPr>
              <w:shd w:val="clear" w:color="auto" w:fill="FFFF00"/>
              <w:jc w:val="center"/>
              <w:rPr>
                <w:del w:id="5057" w:author="Bambi C" w:date="2022-08-24T14:17:00Z"/>
                <w:moveTo w:id="5058" w:author="Bambi C" w:date="2022-08-19T11:45:00Z"/>
              </w:rPr>
              <w:pPrChange w:id="5059" w:author="Bambi C" w:date="2022-08-24T14:14:00Z">
                <w:pPr>
                  <w:shd w:val="clear" w:color="auto" w:fill="FFFF00"/>
                </w:pPr>
              </w:pPrChange>
            </w:pPr>
            <w:moveTo w:id="5060" w:author="Bambi C" w:date="2022-08-19T11:45:00Z">
              <w:del w:id="5061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062" w:author="Bambi C" w:date="2022-08-24T14:15:00Z">
              <w:tcPr>
                <w:tcW w:w="1141" w:type="dxa"/>
              </w:tcPr>
            </w:tcPrChange>
          </w:tcPr>
          <w:p w14:paraId="10A37CBA" w14:textId="37B3A830" w:rsidR="00BE672F" w:rsidDel="00CD4074" w:rsidRDefault="00BE672F" w:rsidP="009A5C42">
            <w:pPr>
              <w:shd w:val="clear" w:color="auto" w:fill="FFFF00"/>
              <w:jc w:val="center"/>
              <w:rPr>
                <w:del w:id="5063" w:author="Bambi C" w:date="2022-08-24T14:17:00Z"/>
                <w:moveTo w:id="5064" w:author="Bambi C" w:date="2022-08-19T11:45:00Z"/>
              </w:rPr>
              <w:pPrChange w:id="5065" w:author="Bambi C" w:date="2022-08-24T14:14:00Z">
                <w:pPr>
                  <w:shd w:val="clear" w:color="auto" w:fill="FFFF00"/>
                </w:pPr>
              </w:pPrChange>
            </w:pPr>
            <w:moveTo w:id="5066" w:author="Bambi C" w:date="2022-08-19T11:45:00Z">
              <w:del w:id="5067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3C3ED953" w14:textId="622F7732" w:rsidTr="009A5C42">
        <w:trPr>
          <w:del w:id="5068" w:author="Bambi C" w:date="2022-08-24T14:17:00Z"/>
        </w:trPr>
        <w:tc>
          <w:tcPr>
            <w:tcW w:w="2988" w:type="dxa"/>
            <w:tcPrChange w:id="5069" w:author="Bambi C" w:date="2022-08-24T14:15:00Z">
              <w:tcPr>
                <w:tcW w:w="2630" w:type="dxa"/>
              </w:tcPr>
            </w:tcPrChange>
          </w:tcPr>
          <w:p w14:paraId="336DAD55" w14:textId="1E5AD6B7" w:rsidR="00BE672F" w:rsidDel="00CD4074" w:rsidRDefault="00BE672F" w:rsidP="00C66643">
            <w:pPr>
              <w:shd w:val="clear" w:color="auto" w:fill="FFFF00"/>
              <w:rPr>
                <w:del w:id="5070" w:author="Bambi C" w:date="2022-08-24T14:17:00Z"/>
                <w:moveTo w:id="5071" w:author="Bambi C" w:date="2022-08-19T11:45:00Z"/>
              </w:rPr>
            </w:pPr>
            <w:moveTo w:id="5072" w:author="Bambi C" w:date="2022-08-19T11:45:00Z">
              <w:del w:id="5073" w:author="Bambi C" w:date="2022-08-24T14:16:00Z">
                <w:r w:rsidRPr="00CC452E" w:rsidDel="00CD4074">
                  <w:delText>output_current_tasks_in_list</w:delText>
                </w:r>
              </w:del>
            </w:moveTo>
          </w:p>
        </w:tc>
        <w:tc>
          <w:tcPr>
            <w:tcW w:w="1222" w:type="dxa"/>
            <w:tcPrChange w:id="5074" w:author="Bambi C" w:date="2022-08-24T14:15:00Z">
              <w:tcPr>
                <w:tcW w:w="1716" w:type="dxa"/>
              </w:tcPr>
            </w:tcPrChange>
          </w:tcPr>
          <w:p w14:paraId="119F7471" w14:textId="7FFECB85" w:rsidR="00BE672F" w:rsidDel="00CD4074" w:rsidRDefault="00BE672F" w:rsidP="009A5C42">
            <w:pPr>
              <w:shd w:val="clear" w:color="auto" w:fill="FFFF00"/>
              <w:jc w:val="center"/>
              <w:rPr>
                <w:del w:id="5075" w:author="Bambi C" w:date="2022-08-24T14:17:00Z"/>
                <w:moveTo w:id="5076" w:author="Bambi C" w:date="2022-08-19T11:45:00Z"/>
              </w:rPr>
              <w:pPrChange w:id="5077" w:author="Bambi C" w:date="2022-08-24T14:15:00Z">
                <w:pPr>
                  <w:shd w:val="clear" w:color="auto" w:fill="FFFF00"/>
                </w:pPr>
              </w:pPrChange>
            </w:pPr>
            <w:moveTo w:id="5078" w:author="Bambi C" w:date="2022-08-19T11:45:00Z">
              <w:del w:id="5079" w:author="Bambi C" w:date="2022-08-24T14:11:00Z">
                <w:r w:rsidRPr="00CC452E" w:rsidDel="008E009A">
                  <w:delText>read_show.py</w:delText>
                </w:r>
              </w:del>
            </w:moveTo>
          </w:p>
        </w:tc>
        <w:tc>
          <w:tcPr>
            <w:tcW w:w="1222" w:type="dxa"/>
            <w:tcPrChange w:id="5080" w:author="Bambi C" w:date="2022-08-24T14:15:00Z">
              <w:tcPr>
                <w:tcW w:w="765" w:type="dxa"/>
              </w:tcPr>
            </w:tcPrChange>
          </w:tcPr>
          <w:p w14:paraId="2D42CF5F" w14:textId="6B0F6533" w:rsidR="00BE672F" w:rsidDel="00CD4074" w:rsidRDefault="00BE672F" w:rsidP="009A5C42">
            <w:pPr>
              <w:shd w:val="clear" w:color="auto" w:fill="FFFF00"/>
              <w:jc w:val="center"/>
              <w:rPr>
                <w:del w:id="5081" w:author="Bambi C" w:date="2022-08-24T14:17:00Z"/>
                <w:moveTo w:id="5082" w:author="Bambi C" w:date="2022-08-19T11:45:00Z"/>
              </w:rPr>
              <w:pPrChange w:id="5083" w:author="Bambi C" w:date="2022-08-24T14:15:00Z">
                <w:pPr>
                  <w:shd w:val="clear" w:color="auto" w:fill="FFFF00"/>
                </w:pPr>
              </w:pPrChange>
            </w:pPr>
            <w:moveTo w:id="5084" w:author="Bambi C" w:date="2022-08-19T11:45:00Z">
              <w:del w:id="5085" w:author="Bambi C" w:date="2022-08-24T14:17:00Z">
                <w:r w:rsidRPr="00CC452E" w:rsidDel="00CD4074">
                  <w:delText>menu loop</w:delText>
                </w:r>
              </w:del>
            </w:moveTo>
          </w:p>
        </w:tc>
        <w:tc>
          <w:tcPr>
            <w:tcW w:w="1223" w:type="dxa"/>
            <w:tcPrChange w:id="5086" w:author="Bambi C" w:date="2022-08-24T14:15:00Z">
              <w:tcPr>
                <w:tcW w:w="1141" w:type="dxa"/>
              </w:tcPr>
            </w:tcPrChange>
          </w:tcPr>
          <w:p w14:paraId="771A2B74" w14:textId="4718562B" w:rsidR="00BE672F" w:rsidDel="00CD4074" w:rsidRDefault="00BE672F" w:rsidP="009A5C42">
            <w:pPr>
              <w:shd w:val="clear" w:color="auto" w:fill="FFFF00"/>
              <w:jc w:val="center"/>
              <w:rPr>
                <w:del w:id="5087" w:author="Bambi C" w:date="2022-08-24T14:17:00Z"/>
                <w:moveTo w:id="5088" w:author="Bambi C" w:date="2022-08-19T11:45:00Z"/>
              </w:rPr>
              <w:pPrChange w:id="5089" w:author="Bambi C" w:date="2022-08-24T14:15:00Z">
                <w:pPr>
                  <w:shd w:val="clear" w:color="auto" w:fill="FFFF00"/>
                </w:pPr>
              </w:pPrChange>
            </w:pPr>
            <w:moveTo w:id="5090" w:author="Bambi C" w:date="2022-08-19T11:45:00Z">
              <w:del w:id="5091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092" w:author="Bambi C" w:date="2022-08-24T14:15:00Z">
              <w:tcPr>
                <w:tcW w:w="1085" w:type="dxa"/>
              </w:tcPr>
            </w:tcPrChange>
          </w:tcPr>
          <w:p w14:paraId="4201E6F8" w14:textId="3FEAFBEA" w:rsidR="00BE672F" w:rsidDel="00CD4074" w:rsidRDefault="00BE672F" w:rsidP="009A5C42">
            <w:pPr>
              <w:shd w:val="clear" w:color="auto" w:fill="FFFF00"/>
              <w:jc w:val="center"/>
              <w:rPr>
                <w:del w:id="5093" w:author="Bambi C" w:date="2022-08-24T14:17:00Z"/>
                <w:moveTo w:id="5094" w:author="Bambi C" w:date="2022-08-19T11:45:00Z"/>
              </w:rPr>
              <w:pPrChange w:id="5095" w:author="Bambi C" w:date="2022-08-24T14:14:00Z">
                <w:pPr>
                  <w:shd w:val="clear" w:color="auto" w:fill="FFFF00"/>
                </w:pPr>
              </w:pPrChange>
            </w:pPr>
            <w:moveTo w:id="5096" w:author="Bambi C" w:date="2022-08-19T11:45:00Z">
              <w:del w:id="5097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098" w:author="Bambi C" w:date="2022-08-24T14:15:00Z">
              <w:tcPr>
                <w:tcW w:w="1141" w:type="dxa"/>
              </w:tcPr>
            </w:tcPrChange>
          </w:tcPr>
          <w:p w14:paraId="5E068C3D" w14:textId="05A9E7D5" w:rsidR="00BE672F" w:rsidDel="00CD4074" w:rsidRDefault="00BE672F" w:rsidP="009A5C42">
            <w:pPr>
              <w:shd w:val="clear" w:color="auto" w:fill="FFFF00"/>
              <w:jc w:val="center"/>
              <w:rPr>
                <w:del w:id="5099" w:author="Bambi C" w:date="2022-08-24T14:17:00Z"/>
                <w:moveTo w:id="5100" w:author="Bambi C" w:date="2022-08-19T11:45:00Z"/>
              </w:rPr>
              <w:pPrChange w:id="5101" w:author="Bambi C" w:date="2022-08-24T14:14:00Z">
                <w:pPr>
                  <w:shd w:val="clear" w:color="auto" w:fill="FFFF00"/>
                </w:pPr>
              </w:pPrChange>
            </w:pPr>
            <w:moveTo w:id="5102" w:author="Bambi C" w:date="2022-08-19T11:45:00Z">
              <w:del w:id="5103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483DCA3E" w14:textId="11A1DF85" w:rsidTr="009A5C42">
        <w:trPr>
          <w:del w:id="5104" w:author="Bambi C" w:date="2022-08-24T14:17:00Z"/>
        </w:trPr>
        <w:tc>
          <w:tcPr>
            <w:tcW w:w="2988" w:type="dxa"/>
            <w:tcPrChange w:id="5105" w:author="Bambi C" w:date="2022-08-24T14:15:00Z">
              <w:tcPr>
                <w:tcW w:w="2630" w:type="dxa"/>
              </w:tcPr>
            </w:tcPrChange>
          </w:tcPr>
          <w:p w14:paraId="4FA5FDDB" w14:textId="51FCA86F" w:rsidR="00BE672F" w:rsidDel="00CD4074" w:rsidRDefault="00BE672F" w:rsidP="00C66643">
            <w:pPr>
              <w:shd w:val="clear" w:color="auto" w:fill="FFFF00"/>
              <w:rPr>
                <w:del w:id="5106" w:author="Bambi C" w:date="2022-08-24T14:17:00Z"/>
                <w:moveTo w:id="5107" w:author="Bambi C" w:date="2022-08-19T11:45:00Z"/>
              </w:rPr>
            </w:pPr>
          </w:p>
        </w:tc>
        <w:tc>
          <w:tcPr>
            <w:tcW w:w="1222" w:type="dxa"/>
            <w:tcPrChange w:id="5108" w:author="Bambi C" w:date="2022-08-24T14:15:00Z">
              <w:tcPr>
                <w:tcW w:w="1716" w:type="dxa"/>
              </w:tcPr>
            </w:tcPrChange>
          </w:tcPr>
          <w:p w14:paraId="2E08ABC7" w14:textId="64D67A0C" w:rsidR="00BE672F" w:rsidDel="00CD4074" w:rsidRDefault="00BE672F" w:rsidP="009A5C42">
            <w:pPr>
              <w:shd w:val="clear" w:color="auto" w:fill="FFFF00"/>
              <w:jc w:val="center"/>
              <w:rPr>
                <w:del w:id="5109" w:author="Bambi C" w:date="2022-08-24T14:17:00Z"/>
                <w:moveTo w:id="5110" w:author="Bambi C" w:date="2022-08-19T11:45:00Z"/>
              </w:rPr>
              <w:pPrChange w:id="5111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112" w:author="Bambi C" w:date="2022-08-24T14:15:00Z">
              <w:tcPr>
                <w:tcW w:w="765" w:type="dxa"/>
              </w:tcPr>
            </w:tcPrChange>
          </w:tcPr>
          <w:p w14:paraId="1DB2B661" w14:textId="13150264" w:rsidR="00BE672F" w:rsidDel="00CD4074" w:rsidRDefault="00BE672F" w:rsidP="009A5C42">
            <w:pPr>
              <w:shd w:val="clear" w:color="auto" w:fill="FFFF00"/>
              <w:jc w:val="center"/>
              <w:rPr>
                <w:del w:id="5113" w:author="Bambi C" w:date="2022-08-24T14:17:00Z"/>
                <w:moveTo w:id="5114" w:author="Bambi C" w:date="2022-08-19T11:45:00Z"/>
              </w:rPr>
              <w:pPrChange w:id="5115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116" w:author="Bambi C" w:date="2022-08-24T14:15:00Z">
              <w:tcPr>
                <w:tcW w:w="1141" w:type="dxa"/>
              </w:tcPr>
            </w:tcPrChange>
          </w:tcPr>
          <w:p w14:paraId="6C0B6CD8" w14:textId="28097C9D" w:rsidR="00BE672F" w:rsidDel="00CD4074" w:rsidRDefault="00BE672F" w:rsidP="009A5C42">
            <w:pPr>
              <w:shd w:val="clear" w:color="auto" w:fill="FFFF00"/>
              <w:jc w:val="center"/>
              <w:rPr>
                <w:del w:id="5117" w:author="Bambi C" w:date="2022-08-24T14:17:00Z"/>
                <w:moveTo w:id="5118" w:author="Bambi C" w:date="2022-08-19T11:45:00Z"/>
              </w:rPr>
              <w:pPrChange w:id="5119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120" w:author="Bambi C" w:date="2022-08-24T14:15:00Z">
              <w:tcPr>
                <w:tcW w:w="1085" w:type="dxa"/>
              </w:tcPr>
            </w:tcPrChange>
          </w:tcPr>
          <w:p w14:paraId="0D5B90DC" w14:textId="0EFE550D" w:rsidR="00BE672F" w:rsidDel="00CD4074" w:rsidRDefault="00BE672F" w:rsidP="009A5C42">
            <w:pPr>
              <w:shd w:val="clear" w:color="auto" w:fill="FFFF00"/>
              <w:jc w:val="center"/>
              <w:rPr>
                <w:del w:id="5121" w:author="Bambi C" w:date="2022-08-24T14:17:00Z"/>
                <w:moveTo w:id="5122" w:author="Bambi C" w:date="2022-08-19T11:45:00Z"/>
              </w:rPr>
              <w:pPrChange w:id="5123" w:author="Bambi C" w:date="2022-08-24T14:14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124" w:author="Bambi C" w:date="2022-08-24T14:15:00Z">
              <w:tcPr>
                <w:tcW w:w="1141" w:type="dxa"/>
              </w:tcPr>
            </w:tcPrChange>
          </w:tcPr>
          <w:p w14:paraId="0CD0FB1A" w14:textId="4E11882C" w:rsidR="00BE672F" w:rsidDel="00CD4074" w:rsidRDefault="00BE672F" w:rsidP="009A5C42">
            <w:pPr>
              <w:shd w:val="clear" w:color="auto" w:fill="FFFF00"/>
              <w:jc w:val="center"/>
              <w:rPr>
                <w:del w:id="5125" w:author="Bambi C" w:date="2022-08-24T14:17:00Z"/>
                <w:moveTo w:id="5126" w:author="Bambi C" w:date="2022-08-19T11:45:00Z"/>
              </w:rPr>
              <w:pPrChange w:id="5127" w:author="Bambi C" w:date="2022-08-24T14:14:00Z">
                <w:pPr>
                  <w:shd w:val="clear" w:color="auto" w:fill="FFFF00"/>
                </w:pPr>
              </w:pPrChange>
            </w:pPr>
          </w:p>
        </w:tc>
      </w:tr>
      <w:tr w:rsidR="00BE672F" w:rsidDel="00CD4074" w14:paraId="05E07395" w14:textId="2ADBDEEE" w:rsidTr="009A5C42">
        <w:trPr>
          <w:del w:id="5128" w:author="Bambi C" w:date="2022-08-24T14:17:00Z"/>
        </w:trPr>
        <w:tc>
          <w:tcPr>
            <w:tcW w:w="2988" w:type="dxa"/>
            <w:tcPrChange w:id="5129" w:author="Bambi C" w:date="2022-08-24T14:15:00Z">
              <w:tcPr>
                <w:tcW w:w="2630" w:type="dxa"/>
              </w:tcPr>
            </w:tcPrChange>
          </w:tcPr>
          <w:p w14:paraId="4A8A93C8" w14:textId="0C0DCA3C" w:rsidR="00BE672F" w:rsidDel="00CD4074" w:rsidRDefault="00BE672F" w:rsidP="00C66643">
            <w:pPr>
              <w:shd w:val="clear" w:color="auto" w:fill="FFFF00"/>
              <w:rPr>
                <w:del w:id="5130" w:author="Bambi C" w:date="2022-08-24T14:17:00Z"/>
                <w:moveTo w:id="5131" w:author="Bambi C" w:date="2022-08-19T11:45:00Z"/>
              </w:rPr>
            </w:pPr>
            <w:moveTo w:id="5132" w:author="Bambi C" w:date="2022-08-19T11:45:00Z">
              <w:del w:id="5133" w:author="Bambi C" w:date="2022-08-24T14:17:00Z">
                <w:r w:rsidRPr="00CC452E" w:rsidDel="00CD4074">
                  <w:delText>output_menu_tasks</w:delText>
                </w:r>
              </w:del>
            </w:moveTo>
          </w:p>
        </w:tc>
        <w:tc>
          <w:tcPr>
            <w:tcW w:w="1222" w:type="dxa"/>
            <w:tcPrChange w:id="5134" w:author="Bambi C" w:date="2022-08-24T14:15:00Z">
              <w:tcPr>
                <w:tcW w:w="1716" w:type="dxa"/>
              </w:tcPr>
            </w:tcPrChange>
          </w:tcPr>
          <w:p w14:paraId="4154397F" w14:textId="07BAF902" w:rsidR="00BE672F" w:rsidDel="00CD4074" w:rsidRDefault="00BE672F" w:rsidP="009A5C42">
            <w:pPr>
              <w:shd w:val="clear" w:color="auto" w:fill="FFFF00"/>
              <w:jc w:val="center"/>
              <w:rPr>
                <w:del w:id="5135" w:author="Bambi C" w:date="2022-08-24T14:17:00Z"/>
                <w:moveTo w:id="5136" w:author="Bambi C" w:date="2022-08-19T11:45:00Z"/>
              </w:rPr>
              <w:pPrChange w:id="5137" w:author="Bambi C" w:date="2022-08-24T14:15:00Z">
                <w:pPr>
                  <w:shd w:val="clear" w:color="auto" w:fill="FFFF00"/>
                </w:pPr>
              </w:pPrChange>
            </w:pPr>
            <w:moveTo w:id="5138" w:author="Bambi C" w:date="2022-08-19T11:45:00Z">
              <w:del w:id="5139" w:author="Bambi C" w:date="2022-08-24T14:11:00Z">
                <w:r w:rsidRPr="00CC452E" w:rsidDel="008E009A">
                  <w:delText>menu.py</w:delText>
                </w:r>
              </w:del>
            </w:moveTo>
          </w:p>
        </w:tc>
        <w:tc>
          <w:tcPr>
            <w:tcW w:w="1222" w:type="dxa"/>
            <w:tcPrChange w:id="5140" w:author="Bambi C" w:date="2022-08-24T14:15:00Z">
              <w:tcPr>
                <w:tcW w:w="765" w:type="dxa"/>
              </w:tcPr>
            </w:tcPrChange>
          </w:tcPr>
          <w:p w14:paraId="572E8ECF" w14:textId="3E64C997" w:rsidR="00BE672F" w:rsidDel="00CD4074" w:rsidRDefault="00BE672F" w:rsidP="009A5C42">
            <w:pPr>
              <w:shd w:val="clear" w:color="auto" w:fill="FFFF00"/>
              <w:jc w:val="center"/>
              <w:rPr>
                <w:del w:id="5141" w:author="Bambi C" w:date="2022-08-24T14:17:00Z"/>
                <w:moveTo w:id="5142" w:author="Bambi C" w:date="2022-08-19T11:45:00Z"/>
              </w:rPr>
              <w:pPrChange w:id="5143" w:author="Bambi C" w:date="2022-08-24T14:15:00Z">
                <w:pPr>
                  <w:shd w:val="clear" w:color="auto" w:fill="FFFF00"/>
                </w:pPr>
              </w:pPrChange>
            </w:pPr>
            <w:moveTo w:id="5144" w:author="Bambi C" w:date="2022-08-19T11:45:00Z">
              <w:del w:id="5145" w:author="Bambi C" w:date="2022-08-24T14:17:00Z">
                <w:r w:rsidRPr="00CC452E" w:rsidDel="00CD4074">
                  <w:delText>menu loop</w:delText>
                </w:r>
              </w:del>
            </w:moveTo>
          </w:p>
        </w:tc>
        <w:tc>
          <w:tcPr>
            <w:tcW w:w="1223" w:type="dxa"/>
            <w:tcPrChange w:id="5146" w:author="Bambi C" w:date="2022-08-24T14:15:00Z">
              <w:tcPr>
                <w:tcW w:w="1141" w:type="dxa"/>
              </w:tcPr>
            </w:tcPrChange>
          </w:tcPr>
          <w:p w14:paraId="30297497" w14:textId="178E02C3" w:rsidR="00BE672F" w:rsidDel="00CD4074" w:rsidRDefault="00BE672F" w:rsidP="009A5C42">
            <w:pPr>
              <w:shd w:val="clear" w:color="auto" w:fill="FFFF00"/>
              <w:jc w:val="center"/>
              <w:rPr>
                <w:del w:id="5147" w:author="Bambi C" w:date="2022-08-24T14:17:00Z"/>
                <w:moveTo w:id="5148" w:author="Bambi C" w:date="2022-08-19T11:45:00Z"/>
              </w:rPr>
              <w:pPrChange w:id="5149" w:author="Bambi C" w:date="2022-08-24T14:15:00Z">
                <w:pPr>
                  <w:shd w:val="clear" w:color="auto" w:fill="FFFF00"/>
                </w:pPr>
              </w:pPrChange>
            </w:pPr>
            <w:moveTo w:id="5150" w:author="Bambi C" w:date="2022-08-19T11:45:00Z">
              <w:del w:id="5151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152" w:author="Bambi C" w:date="2022-08-24T14:15:00Z">
              <w:tcPr>
                <w:tcW w:w="1085" w:type="dxa"/>
              </w:tcPr>
            </w:tcPrChange>
          </w:tcPr>
          <w:p w14:paraId="416A9315" w14:textId="074F57DA" w:rsidR="00BE672F" w:rsidDel="00CD4074" w:rsidRDefault="00BE672F" w:rsidP="009A5C42">
            <w:pPr>
              <w:shd w:val="clear" w:color="auto" w:fill="FFFF00"/>
              <w:jc w:val="center"/>
              <w:rPr>
                <w:del w:id="5153" w:author="Bambi C" w:date="2022-08-24T14:17:00Z"/>
                <w:moveTo w:id="5154" w:author="Bambi C" w:date="2022-08-19T11:45:00Z"/>
              </w:rPr>
              <w:pPrChange w:id="5155" w:author="Bambi C" w:date="2022-08-24T14:14:00Z">
                <w:pPr>
                  <w:shd w:val="clear" w:color="auto" w:fill="FFFF00"/>
                </w:pPr>
              </w:pPrChange>
            </w:pPr>
            <w:moveTo w:id="5156" w:author="Bambi C" w:date="2022-08-19T11:45:00Z">
              <w:del w:id="5157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158" w:author="Bambi C" w:date="2022-08-24T14:15:00Z">
              <w:tcPr>
                <w:tcW w:w="1141" w:type="dxa"/>
              </w:tcPr>
            </w:tcPrChange>
          </w:tcPr>
          <w:p w14:paraId="30995862" w14:textId="6E0E04D2" w:rsidR="00BE672F" w:rsidDel="00CD4074" w:rsidRDefault="00BE672F" w:rsidP="009A5C42">
            <w:pPr>
              <w:shd w:val="clear" w:color="auto" w:fill="FFFF00"/>
              <w:jc w:val="center"/>
              <w:rPr>
                <w:del w:id="5159" w:author="Bambi C" w:date="2022-08-24T14:17:00Z"/>
                <w:moveTo w:id="5160" w:author="Bambi C" w:date="2022-08-19T11:45:00Z"/>
              </w:rPr>
              <w:pPrChange w:id="5161" w:author="Bambi C" w:date="2022-08-24T14:14:00Z">
                <w:pPr>
                  <w:shd w:val="clear" w:color="auto" w:fill="FFFF00"/>
                </w:pPr>
              </w:pPrChange>
            </w:pPr>
            <w:moveTo w:id="5162" w:author="Bambi C" w:date="2022-08-19T11:45:00Z">
              <w:del w:id="5163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16797E31" w14:textId="7527138D" w:rsidTr="009A5C42">
        <w:trPr>
          <w:del w:id="5164" w:author="Bambi C" w:date="2022-08-24T14:17:00Z"/>
        </w:trPr>
        <w:tc>
          <w:tcPr>
            <w:tcW w:w="2988" w:type="dxa"/>
            <w:tcPrChange w:id="5165" w:author="Bambi C" w:date="2022-08-24T14:15:00Z">
              <w:tcPr>
                <w:tcW w:w="2630" w:type="dxa"/>
              </w:tcPr>
            </w:tcPrChange>
          </w:tcPr>
          <w:p w14:paraId="4A1715D3" w14:textId="4A592356" w:rsidR="00BE672F" w:rsidDel="00CD4074" w:rsidRDefault="00BE672F" w:rsidP="00C66643">
            <w:pPr>
              <w:shd w:val="clear" w:color="auto" w:fill="FFFF00"/>
              <w:rPr>
                <w:del w:id="5166" w:author="Bambi C" w:date="2022-08-24T14:17:00Z"/>
                <w:moveTo w:id="5167" w:author="Bambi C" w:date="2022-08-19T11:45:00Z"/>
              </w:rPr>
            </w:pPr>
            <w:moveTo w:id="5168" w:author="Bambi C" w:date="2022-08-19T11:45:00Z">
              <w:del w:id="5169" w:author="Bambi C" w:date="2022-08-24T14:17:00Z">
                <w:r w:rsidRPr="00CC452E" w:rsidDel="00CD4074">
                  <w:delText>input_menu_choice</w:delText>
                </w:r>
              </w:del>
            </w:moveTo>
          </w:p>
        </w:tc>
        <w:tc>
          <w:tcPr>
            <w:tcW w:w="1222" w:type="dxa"/>
            <w:tcPrChange w:id="5170" w:author="Bambi C" w:date="2022-08-24T14:15:00Z">
              <w:tcPr>
                <w:tcW w:w="1716" w:type="dxa"/>
              </w:tcPr>
            </w:tcPrChange>
          </w:tcPr>
          <w:p w14:paraId="72AD154B" w14:textId="0FA76E30" w:rsidR="00BE672F" w:rsidDel="00CD4074" w:rsidRDefault="00BE672F" w:rsidP="009A5C42">
            <w:pPr>
              <w:shd w:val="clear" w:color="auto" w:fill="FFFF00"/>
              <w:jc w:val="center"/>
              <w:rPr>
                <w:del w:id="5171" w:author="Bambi C" w:date="2022-08-24T14:17:00Z"/>
                <w:moveTo w:id="5172" w:author="Bambi C" w:date="2022-08-19T11:45:00Z"/>
              </w:rPr>
              <w:pPrChange w:id="5173" w:author="Bambi C" w:date="2022-08-24T14:15:00Z">
                <w:pPr>
                  <w:shd w:val="clear" w:color="auto" w:fill="FFFF00"/>
                </w:pPr>
              </w:pPrChange>
            </w:pPr>
            <w:moveTo w:id="5174" w:author="Bambi C" w:date="2022-08-19T11:45:00Z">
              <w:del w:id="5175" w:author="Bambi C" w:date="2022-08-24T14:11:00Z">
                <w:r w:rsidRPr="00CC452E" w:rsidDel="008E009A">
                  <w:delText>menu.py</w:delText>
                </w:r>
              </w:del>
            </w:moveTo>
          </w:p>
        </w:tc>
        <w:tc>
          <w:tcPr>
            <w:tcW w:w="1222" w:type="dxa"/>
            <w:tcPrChange w:id="5176" w:author="Bambi C" w:date="2022-08-24T14:15:00Z">
              <w:tcPr>
                <w:tcW w:w="765" w:type="dxa"/>
              </w:tcPr>
            </w:tcPrChange>
          </w:tcPr>
          <w:p w14:paraId="7516CFAF" w14:textId="5C0A2A68" w:rsidR="00BE672F" w:rsidDel="00CD4074" w:rsidRDefault="00BE672F" w:rsidP="009A5C42">
            <w:pPr>
              <w:shd w:val="clear" w:color="auto" w:fill="FFFF00"/>
              <w:jc w:val="center"/>
              <w:rPr>
                <w:del w:id="5177" w:author="Bambi C" w:date="2022-08-24T14:17:00Z"/>
                <w:moveTo w:id="5178" w:author="Bambi C" w:date="2022-08-19T11:45:00Z"/>
              </w:rPr>
              <w:pPrChange w:id="5179" w:author="Bambi C" w:date="2022-08-24T14:15:00Z">
                <w:pPr>
                  <w:shd w:val="clear" w:color="auto" w:fill="FFFF00"/>
                </w:pPr>
              </w:pPrChange>
            </w:pPr>
            <w:moveTo w:id="5180" w:author="Bambi C" w:date="2022-08-19T11:45:00Z">
              <w:del w:id="5181" w:author="Bambi C" w:date="2022-08-24T14:17:00Z">
                <w:r w:rsidRPr="00CC452E" w:rsidDel="00CD4074">
                  <w:delText>menu loop</w:delText>
                </w:r>
              </w:del>
            </w:moveTo>
          </w:p>
        </w:tc>
        <w:tc>
          <w:tcPr>
            <w:tcW w:w="1223" w:type="dxa"/>
            <w:tcPrChange w:id="5182" w:author="Bambi C" w:date="2022-08-24T14:15:00Z">
              <w:tcPr>
                <w:tcW w:w="1141" w:type="dxa"/>
              </w:tcPr>
            </w:tcPrChange>
          </w:tcPr>
          <w:p w14:paraId="072A6D14" w14:textId="4823B01B" w:rsidR="00BE672F" w:rsidDel="00CD4074" w:rsidRDefault="00BE672F" w:rsidP="009A5C42">
            <w:pPr>
              <w:shd w:val="clear" w:color="auto" w:fill="FFFF00"/>
              <w:jc w:val="center"/>
              <w:rPr>
                <w:del w:id="5183" w:author="Bambi C" w:date="2022-08-24T14:17:00Z"/>
                <w:moveTo w:id="5184" w:author="Bambi C" w:date="2022-08-19T11:45:00Z"/>
              </w:rPr>
              <w:pPrChange w:id="5185" w:author="Bambi C" w:date="2022-08-24T14:15:00Z">
                <w:pPr>
                  <w:shd w:val="clear" w:color="auto" w:fill="FFFF00"/>
                </w:pPr>
              </w:pPrChange>
            </w:pPr>
            <w:moveTo w:id="5186" w:author="Bambi C" w:date="2022-08-19T11:45:00Z">
              <w:del w:id="5187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188" w:author="Bambi C" w:date="2022-08-24T14:15:00Z">
              <w:tcPr>
                <w:tcW w:w="1085" w:type="dxa"/>
              </w:tcPr>
            </w:tcPrChange>
          </w:tcPr>
          <w:p w14:paraId="01A75F87" w14:textId="3F8C8F5B" w:rsidR="00BE672F" w:rsidDel="00CD4074" w:rsidRDefault="00BE672F" w:rsidP="009A5C42">
            <w:pPr>
              <w:shd w:val="clear" w:color="auto" w:fill="FFFF00"/>
              <w:jc w:val="center"/>
              <w:rPr>
                <w:del w:id="5189" w:author="Bambi C" w:date="2022-08-24T14:17:00Z"/>
                <w:moveTo w:id="5190" w:author="Bambi C" w:date="2022-08-19T11:45:00Z"/>
              </w:rPr>
              <w:pPrChange w:id="5191" w:author="Bambi C" w:date="2022-08-24T14:14:00Z">
                <w:pPr>
                  <w:shd w:val="clear" w:color="auto" w:fill="FFFF00"/>
                </w:pPr>
              </w:pPrChange>
            </w:pPr>
            <w:moveTo w:id="5192" w:author="Bambi C" w:date="2022-08-19T11:45:00Z">
              <w:del w:id="5193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194" w:author="Bambi C" w:date="2022-08-24T14:15:00Z">
              <w:tcPr>
                <w:tcW w:w="1141" w:type="dxa"/>
              </w:tcPr>
            </w:tcPrChange>
          </w:tcPr>
          <w:p w14:paraId="0D08678F" w14:textId="3E08DD85" w:rsidR="00BE672F" w:rsidDel="00CD4074" w:rsidRDefault="00BE672F" w:rsidP="009A5C42">
            <w:pPr>
              <w:shd w:val="clear" w:color="auto" w:fill="FFFF00"/>
              <w:jc w:val="center"/>
              <w:rPr>
                <w:del w:id="5195" w:author="Bambi C" w:date="2022-08-24T14:17:00Z"/>
                <w:moveTo w:id="5196" w:author="Bambi C" w:date="2022-08-19T11:45:00Z"/>
              </w:rPr>
              <w:pPrChange w:id="5197" w:author="Bambi C" w:date="2022-08-24T14:14:00Z">
                <w:pPr>
                  <w:shd w:val="clear" w:color="auto" w:fill="FFFF00"/>
                </w:pPr>
              </w:pPrChange>
            </w:pPr>
            <w:moveTo w:id="5198" w:author="Bambi C" w:date="2022-08-19T11:45:00Z">
              <w:del w:id="5199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7503E78A" w14:textId="79D2E868" w:rsidTr="009A5C42">
        <w:trPr>
          <w:del w:id="5200" w:author="Bambi C" w:date="2022-08-24T14:17:00Z"/>
        </w:trPr>
        <w:tc>
          <w:tcPr>
            <w:tcW w:w="2988" w:type="dxa"/>
            <w:tcPrChange w:id="5201" w:author="Bambi C" w:date="2022-08-24T14:15:00Z">
              <w:tcPr>
                <w:tcW w:w="2630" w:type="dxa"/>
              </w:tcPr>
            </w:tcPrChange>
          </w:tcPr>
          <w:p w14:paraId="47B9EC61" w14:textId="7725F910" w:rsidR="00BE672F" w:rsidDel="00CD4074" w:rsidRDefault="00BE672F" w:rsidP="00C66643">
            <w:pPr>
              <w:shd w:val="clear" w:color="auto" w:fill="FFFF00"/>
              <w:rPr>
                <w:del w:id="5202" w:author="Bambi C" w:date="2022-08-24T14:17:00Z"/>
                <w:moveTo w:id="5203" w:author="Bambi C" w:date="2022-08-19T11:45:00Z"/>
              </w:rPr>
            </w:pPr>
          </w:p>
        </w:tc>
        <w:tc>
          <w:tcPr>
            <w:tcW w:w="1222" w:type="dxa"/>
            <w:tcPrChange w:id="5204" w:author="Bambi C" w:date="2022-08-24T14:15:00Z">
              <w:tcPr>
                <w:tcW w:w="1716" w:type="dxa"/>
              </w:tcPr>
            </w:tcPrChange>
          </w:tcPr>
          <w:p w14:paraId="42AE1975" w14:textId="06D0C9EF" w:rsidR="00BE672F" w:rsidDel="00CD4074" w:rsidRDefault="00BE672F" w:rsidP="009A5C42">
            <w:pPr>
              <w:shd w:val="clear" w:color="auto" w:fill="FFFF00"/>
              <w:jc w:val="center"/>
              <w:rPr>
                <w:del w:id="5205" w:author="Bambi C" w:date="2022-08-24T14:17:00Z"/>
                <w:moveTo w:id="5206" w:author="Bambi C" w:date="2022-08-19T11:45:00Z"/>
              </w:rPr>
              <w:pPrChange w:id="5207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208" w:author="Bambi C" w:date="2022-08-24T14:15:00Z">
              <w:tcPr>
                <w:tcW w:w="765" w:type="dxa"/>
              </w:tcPr>
            </w:tcPrChange>
          </w:tcPr>
          <w:p w14:paraId="2C137DA3" w14:textId="12DF97B0" w:rsidR="00BE672F" w:rsidDel="00CD4074" w:rsidRDefault="00BE672F" w:rsidP="009A5C42">
            <w:pPr>
              <w:shd w:val="clear" w:color="auto" w:fill="FFFF00"/>
              <w:jc w:val="center"/>
              <w:rPr>
                <w:del w:id="5209" w:author="Bambi C" w:date="2022-08-24T14:17:00Z"/>
                <w:moveTo w:id="5210" w:author="Bambi C" w:date="2022-08-19T11:45:00Z"/>
              </w:rPr>
              <w:pPrChange w:id="5211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212" w:author="Bambi C" w:date="2022-08-24T14:15:00Z">
              <w:tcPr>
                <w:tcW w:w="1141" w:type="dxa"/>
              </w:tcPr>
            </w:tcPrChange>
          </w:tcPr>
          <w:p w14:paraId="02C7B1C8" w14:textId="26CB07D1" w:rsidR="00BE672F" w:rsidDel="00CD4074" w:rsidRDefault="00BE672F" w:rsidP="009A5C42">
            <w:pPr>
              <w:shd w:val="clear" w:color="auto" w:fill="FFFF00"/>
              <w:jc w:val="center"/>
              <w:rPr>
                <w:del w:id="5213" w:author="Bambi C" w:date="2022-08-24T14:17:00Z"/>
                <w:moveTo w:id="5214" w:author="Bambi C" w:date="2022-08-19T11:45:00Z"/>
              </w:rPr>
              <w:pPrChange w:id="5215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216" w:author="Bambi C" w:date="2022-08-24T14:15:00Z">
              <w:tcPr>
                <w:tcW w:w="1085" w:type="dxa"/>
              </w:tcPr>
            </w:tcPrChange>
          </w:tcPr>
          <w:p w14:paraId="41FBF7C9" w14:textId="55F79E56" w:rsidR="00BE672F" w:rsidDel="00CD4074" w:rsidRDefault="00BE672F" w:rsidP="009A5C42">
            <w:pPr>
              <w:shd w:val="clear" w:color="auto" w:fill="FFFF00"/>
              <w:jc w:val="center"/>
              <w:rPr>
                <w:del w:id="5217" w:author="Bambi C" w:date="2022-08-24T14:17:00Z"/>
                <w:moveTo w:id="5218" w:author="Bambi C" w:date="2022-08-19T11:45:00Z"/>
              </w:rPr>
              <w:pPrChange w:id="5219" w:author="Bambi C" w:date="2022-08-24T14:14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220" w:author="Bambi C" w:date="2022-08-24T14:15:00Z">
              <w:tcPr>
                <w:tcW w:w="1141" w:type="dxa"/>
              </w:tcPr>
            </w:tcPrChange>
          </w:tcPr>
          <w:p w14:paraId="7A5DA15A" w14:textId="1782390A" w:rsidR="00BE672F" w:rsidDel="00CD4074" w:rsidRDefault="00BE672F" w:rsidP="009A5C42">
            <w:pPr>
              <w:shd w:val="clear" w:color="auto" w:fill="FFFF00"/>
              <w:jc w:val="center"/>
              <w:rPr>
                <w:del w:id="5221" w:author="Bambi C" w:date="2022-08-24T14:17:00Z"/>
                <w:moveTo w:id="5222" w:author="Bambi C" w:date="2022-08-19T11:45:00Z"/>
              </w:rPr>
              <w:pPrChange w:id="5223" w:author="Bambi C" w:date="2022-08-24T14:14:00Z">
                <w:pPr>
                  <w:shd w:val="clear" w:color="auto" w:fill="FFFF00"/>
                </w:pPr>
              </w:pPrChange>
            </w:pPr>
          </w:p>
        </w:tc>
      </w:tr>
      <w:tr w:rsidR="00BE672F" w:rsidDel="00CD4074" w14:paraId="5BA72B9B" w14:textId="6E39956F" w:rsidTr="009A5C42">
        <w:trPr>
          <w:del w:id="5224" w:author="Bambi C" w:date="2022-08-24T14:17:00Z"/>
        </w:trPr>
        <w:tc>
          <w:tcPr>
            <w:tcW w:w="2988" w:type="dxa"/>
            <w:tcPrChange w:id="5225" w:author="Bambi C" w:date="2022-08-24T14:15:00Z">
              <w:tcPr>
                <w:tcW w:w="2630" w:type="dxa"/>
              </w:tcPr>
            </w:tcPrChange>
          </w:tcPr>
          <w:p w14:paraId="0CAEF911" w14:textId="23C71E93" w:rsidR="00BE672F" w:rsidDel="00CD4074" w:rsidRDefault="00BE672F" w:rsidP="00C66643">
            <w:pPr>
              <w:shd w:val="clear" w:color="auto" w:fill="FFFF00"/>
              <w:rPr>
                <w:del w:id="5226" w:author="Bambi C" w:date="2022-08-24T14:17:00Z"/>
                <w:moveTo w:id="5227" w:author="Bambi C" w:date="2022-08-19T11:45:00Z"/>
              </w:rPr>
            </w:pPr>
            <w:moveTo w:id="5228" w:author="Bambi C" w:date="2022-08-19T11:45:00Z">
              <w:del w:id="5229" w:author="Bambi C" w:date="2022-08-24T14:17:00Z">
                <w:r w:rsidRPr="00CC452E" w:rsidDel="00CD4074">
                  <w:delText>input_new_task_and_priority</w:delText>
                </w:r>
              </w:del>
            </w:moveTo>
          </w:p>
        </w:tc>
        <w:tc>
          <w:tcPr>
            <w:tcW w:w="1222" w:type="dxa"/>
            <w:tcPrChange w:id="5230" w:author="Bambi C" w:date="2022-08-24T14:15:00Z">
              <w:tcPr>
                <w:tcW w:w="1716" w:type="dxa"/>
              </w:tcPr>
            </w:tcPrChange>
          </w:tcPr>
          <w:p w14:paraId="2F95BF11" w14:textId="197742D1" w:rsidR="00BE672F" w:rsidDel="00CD4074" w:rsidRDefault="00BE672F" w:rsidP="009A5C42">
            <w:pPr>
              <w:shd w:val="clear" w:color="auto" w:fill="FFFF00"/>
              <w:jc w:val="center"/>
              <w:rPr>
                <w:del w:id="5231" w:author="Bambi C" w:date="2022-08-24T14:17:00Z"/>
                <w:moveTo w:id="5232" w:author="Bambi C" w:date="2022-08-19T11:45:00Z"/>
              </w:rPr>
              <w:pPrChange w:id="5233" w:author="Bambi C" w:date="2022-08-24T14:15:00Z">
                <w:pPr>
                  <w:shd w:val="clear" w:color="auto" w:fill="FFFF00"/>
                </w:pPr>
              </w:pPrChange>
            </w:pPr>
            <w:moveTo w:id="5234" w:author="Bambi C" w:date="2022-08-19T11:45:00Z">
              <w:del w:id="5235" w:author="Bambi C" w:date="2022-08-24T14:12:00Z">
                <w:r w:rsidRPr="00CC452E" w:rsidDel="008E009A">
                  <w:delText>add.py</w:delText>
                </w:r>
              </w:del>
            </w:moveTo>
          </w:p>
        </w:tc>
        <w:tc>
          <w:tcPr>
            <w:tcW w:w="1222" w:type="dxa"/>
            <w:tcPrChange w:id="5236" w:author="Bambi C" w:date="2022-08-24T14:15:00Z">
              <w:tcPr>
                <w:tcW w:w="765" w:type="dxa"/>
              </w:tcPr>
            </w:tcPrChange>
          </w:tcPr>
          <w:p w14:paraId="1ECFCA5E" w14:textId="4E232256" w:rsidR="00BE672F" w:rsidDel="00CD4074" w:rsidRDefault="00BE672F" w:rsidP="009A5C42">
            <w:pPr>
              <w:shd w:val="clear" w:color="auto" w:fill="FFFF00"/>
              <w:jc w:val="center"/>
              <w:rPr>
                <w:del w:id="5237" w:author="Bambi C" w:date="2022-08-24T14:17:00Z"/>
                <w:moveTo w:id="5238" w:author="Bambi C" w:date="2022-08-19T11:45:00Z"/>
              </w:rPr>
              <w:pPrChange w:id="5239" w:author="Bambi C" w:date="2022-08-24T14:15:00Z">
                <w:pPr>
                  <w:shd w:val="clear" w:color="auto" w:fill="FFFF00"/>
                </w:pPr>
              </w:pPrChange>
            </w:pPr>
            <w:moveTo w:id="5240" w:author="Bambi C" w:date="2022-08-19T11:45:00Z">
              <w:del w:id="5241" w:author="Bambi C" w:date="2022-08-24T14:17:00Z">
                <w:r w:rsidRPr="00CC452E" w:rsidDel="00CD4074">
                  <w:delText>1</w:delText>
                </w:r>
              </w:del>
            </w:moveTo>
          </w:p>
        </w:tc>
        <w:tc>
          <w:tcPr>
            <w:tcW w:w="1223" w:type="dxa"/>
            <w:tcPrChange w:id="5242" w:author="Bambi C" w:date="2022-08-24T14:15:00Z">
              <w:tcPr>
                <w:tcW w:w="1141" w:type="dxa"/>
              </w:tcPr>
            </w:tcPrChange>
          </w:tcPr>
          <w:p w14:paraId="24932DCD" w14:textId="6CDF7588" w:rsidR="00BE672F" w:rsidDel="00CD4074" w:rsidRDefault="00BE672F" w:rsidP="009A5C42">
            <w:pPr>
              <w:shd w:val="clear" w:color="auto" w:fill="FFFF00"/>
              <w:jc w:val="center"/>
              <w:rPr>
                <w:del w:id="5243" w:author="Bambi C" w:date="2022-08-24T14:17:00Z"/>
                <w:moveTo w:id="5244" w:author="Bambi C" w:date="2022-08-19T11:45:00Z"/>
              </w:rPr>
              <w:pPrChange w:id="5245" w:author="Bambi C" w:date="2022-08-24T14:15:00Z">
                <w:pPr>
                  <w:shd w:val="clear" w:color="auto" w:fill="FFFF00"/>
                </w:pPr>
              </w:pPrChange>
            </w:pPr>
            <w:moveTo w:id="5246" w:author="Bambi C" w:date="2022-08-19T11:45:00Z">
              <w:del w:id="5247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248" w:author="Bambi C" w:date="2022-08-24T14:15:00Z">
              <w:tcPr>
                <w:tcW w:w="1085" w:type="dxa"/>
              </w:tcPr>
            </w:tcPrChange>
          </w:tcPr>
          <w:p w14:paraId="3D50C70C" w14:textId="289E41F1" w:rsidR="00BE672F" w:rsidDel="00CD4074" w:rsidRDefault="00BE672F" w:rsidP="009A5C42">
            <w:pPr>
              <w:shd w:val="clear" w:color="auto" w:fill="FFFF00"/>
              <w:jc w:val="center"/>
              <w:rPr>
                <w:del w:id="5249" w:author="Bambi C" w:date="2022-08-24T14:17:00Z"/>
                <w:moveTo w:id="5250" w:author="Bambi C" w:date="2022-08-19T11:45:00Z"/>
              </w:rPr>
              <w:pPrChange w:id="5251" w:author="Bambi C" w:date="2022-08-24T14:14:00Z">
                <w:pPr>
                  <w:shd w:val="clear" w:color="auto" w:fill="FFFF00"/>
                </w:pPr>
              </w:pPrChange>
            </w:pPr>
            <w:moveTo w:id="5252" w:author="Bambi C" w:date="2022-08-19T11:45:00Z">
              <w:del w:id="5253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254" w:author="Bambi C" w:date="2022-08-24T14:15:00Z">
              <w:tcPr>
                <w:tcW w:w="1141" w:type="dxa"/>
              </w:tcPr>
            </w:tcPrChange>
          </w:tcPr>
          <w:p w14:paraId="5EF0EC54" w14:textId="796336C8" w:rsidR="00BE672F" w:rsidDel="00CD4074" w:rsidRDefault="00BE672F" w:rsidP="009A5C42">
            <w:pPr>
              <w:shd w:val="clear" w:color="auto" w:fill="FFFF00"/>
              <w:jc w:val="center"/>
              <w:rPr>
                <w:del w:id="5255" w:author="Bambi C" w:date="2022-08-24T14:17:00Z"/>
                <w:moveTo w:id="5256" w:author="Bambi C" w:date="2022-08-19T11:45:00Z"/>
              </w:rPr>
              <w:pPrChange w:id="5257" w:author="Bambi C" w:date="2022-08-24T14:14:00Z">
                <w:pPr>
                  <w:shd w:val="clear" w:color="auto" w:fill="FFFF00"/>
                </w:pPr>
              </w:pPrChange>
            </w:pPr>
            <w:moveTo w:id="5258" w:author="Bambi C" w:date="2022-08-19T11:45:00Z">
              <w:del w:id="5259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CD4074" w14:paraId="1FE8C7E2" w14:textId="1BE89D22" w:rsidTr="009A5C42">
        <w:trPr>
          <w:del w:id="5260" w:author="Bambi C" w:date="2022-08-24T14:17:00Z"/>
        </w:trPr>
        <w:tc>
          <w:tcPr>
            <w:tcW w:w="2988" w:type="dxa"/>
            <w:tcPrChange w:id="5261" w:author="Bambi C" w:date="2022-08-24T14:15:00Z">
              <w:tcPr>
                <w:tcW w:w="2630" w:type="dxa"/>
              </w:tcPr>
            </w:tcPrChange>
          </w:tcPr>
          <w:p w14:paraId="47FA6C6B" w14:textId="10568FC4" w:rsidR="00BE672F" w:rsidDel="00CD4074" w:rsidRDefault="00BE672F" w:rsidP="00C66643">
            <w:pPr>
              <w:shd w:val="clear" w:color="auto" w:fill="FFFF00"/>
              <w:rPr>
                <w:del w:id="5262" w:author="Bambi C" w:date="2022-08-24T14:17:00Z"/>
                <w:moveTo w:id="5263" w:author="Bambi C" w:date="2022-08-19T11:45:00Z"/>
              </w:rPr>
            </w:pPr>
            <w:moveTo w:id="5264" w:author="Bambi C" w:date="2022-08-19T11:45:00Z">
              <w:del w:id="5265" w:author="Bambi C" w:date="2022-08-24T14:17:00Z">
                <w:r w:rsidRPr="00CC452E" w:rsidDel="00CD4074">
                  <w:delText>add_data_to_list</w:delText>
                </w:r>
              </w:del>
            </w:moveTo>
          </w:p>
        </w:tc>
        <w:tc>
          <w:tcPr>
            <w:tcW w:w="1222" w:type="dxa"/>
            <w:tcPrChange w:id="5266" w:author="Bambi C" w:date="2022-08-24T14:15:00Z">
              <w:tcPr>
                <w:tcW w:w="1716" w:type="dxa"/>
              </w:tcPr>
            </w:tcPrChange>
          </w:tcPr>
          <w:p w14:paraId="6D1E0F59" w14:textId="22E16A30" w:rsidR="00BE672F" w:rsidDel="00CD4074" w:rsidRDefault="00BE672F" w:rsidP="009A5C42">
            <w:pPr>
              <w:shd w:val="clear" w:color="auto" w:fill="FFFF00"/>
              <w:jc w:val="center"/>
              <w:rPr>
                <w:del w:id="5267" w:author="Bambi C" w:date="2022-08-24T14:17:00Z"/>
                <w:moveTo w:id="5268" w:author="Bambi C" w:date="2022-08-19T11:45:00Z"/>
              </w:rPr>
              <w:pPrChange w:id="5269" w:author="Bambi C" w:date="2022-08-24T14:15:00Z">
                <w:pPr>
                  <w:shd w:val="clear" w:color="auto" w:fill="FFFF00"/>
                </w:pPr>
              </w:pPrChange>
            </w:pPr>
            <w:moveTo w:id="5270" w:author="Bambi C" w:date="2022-08-19T11:45:00Z">
              <w:del w:id="5271" w:author="Bambi C" w:date="2022-08-24T14:12:00Z">
                <w:r w:rsidRPr="00CC452E" w:rsidDel="008E009A">
                  <w:delText>add.py</w:delText>
                </w:r>
              </w:del>
            </w:moveTo>
          </w:p>
        </w:tc>
        <w:tc>
          <w:tcPr>
            <w:tcW w:w="1222" w:type="dxa"/>
            <w:tcPrChange w:id="5272" w:author="Bambi C" w:date="2022-08-24T14:15:00Z">
              <w:tcPr>
                <w:tcW w:w="765" w:type="dxa"/>
              </w:tcPr>
            </w:tcPrChange>
          </w:tcPr>
          <w:p w14:paraId="353FB84D" w14:textId="4E68182A" w:rsidR="00BE672F" w:rsidDel="00CD4074" w:rsidRDefault="00BE672F" w:rsidP="009A5C42">
            <w:pPr>
              <w:shd w:val="clear" w:color="auto" w:fill="FFFF00"/>
              <w:jc w:val="center"/>
              <w:rPr>
                <w:del w:id="5273" w:author="Bambi C" w:date="2022-08-24T14:17:00Z"/>
                <w:moveTo w:id="5274" w:author="Bambi C" w:date="2022-08-19T11:45:00Z"/>
              </w:rPr>
              <w:pPrChange w:id="5275" w:author="Bambi C" w:date="2022-08-24T14:15:00Z">
                <w:pPr>
                  <w:shd w:val="clear" w:color="auto" w:fill="FFFF00"/>
                </w:pPr>
              </w:pPrChange>
            </w:pPr>
            <w:moveTo w:id="5276" w:author="Bambi C" w:date="2022-08-19T11:45:00Z">
              <w:del w:id="5277" w:author="Bambi C" w:date="2022-08-24T14:17:00Z">
                <w:r w:rsidRPr="00CC452E" w:rsidDel="00CD4074">
                  <w:delText>1</w:delText>
                </w:r>
              </w:del>
            </w:moveTo>
          </w:p>
        </w:tc>
        <w:tc>
          <w:tcPr>
            <w:tcW w:w="1223" w:type="dxa"/>
            <w:tcPrChange w:id="5278" w:author="Bambi C" w:date="2022-08-24T14:15:00Z">
              <w:tcPr>
                <w:tcW w:w="1141" w:type="dxa"/>
              </w:tcPr>
            </w:tcPrChange>
          </w:tcPr>
          <w:p w14:paraId="688E3C42" w14:textId="1A37F6C8" w:rsidR="00BE672F" w:rsidDel="00CD4074" w:rsidRDefault="00BE672F" w:rsidP="009A5C42">
            <w:pPr>
              <w:shd w:val="clear" w:color="auto" w:fill="FFFF00"/>
              <w:jc w:val="center"/>
              <w:rPr>
                <w:del w:id="5279" w:author="Bambi C" w:date="2022-08-24T14:17:00Z"/>
                <w:moveTo w:id="5280" w:author="Bambi C" w:date="2022-08-19T11:45:00Z"/>
              </w:rPr>
              <w:pPrChange w:id="5281" w:author="Bambi C" w:date="2022-08-24T14:15:00Z">
                <w:pPr>
                  <w:shd w:val="clear" w:color="auto" w:fill="FFFF00"/>
                </w:pPr>
              </w:pPrChange>
            </w:pPr>
            <w:moveTo w:id="5282" w:author="Bambi C" w:date="2022-08-19T11:45:00Z">
              <w:del w:id="5283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284" w:author="Bambi C" w:date="2022-08-24T14:15:00Z">
              <w:tcPr>
                <w:tcW w:w="1085" w:type="dxa"/>
              </w:tcPr>
            </w:tcPrChange>
          </w:tcPr>
          <w:p w14:paraId="33AAAB76" w14:textId="42A249C1" w:rsidR="00BE672F" w:rsidDel="00CD4074" w:rsidRDefault="00BE672F" w:rsidP="009A5C42">
            <w:pPr>
              <w:shd w:val="clear" w:color="auto" w:fill="FFFF00"/>
              <w:jc w:val="center"/>
              <w:rPr>
                <w:del w:id="5285" w:author="Bambi C" w:date="2022-08-24T14:17:00Z"/>
                <w:moveTo w:id="5286" w:author="Bambi C" w:date="2022-08-19T11:45:00Z"/>
              </w:rPr>
              <w:pPrChange w:id="5287" w:author="Bambi C" w:date="2022-08-24T14:14:00Z">
                <w:pPr>
                  <w:shd w:val="clear" w:color="auto" w:fill="FFFF00"/>
                </w:pPr>
              </w:pPrChange>
            </w:pPr>
            <w:moveTo w:id="5288" w:author="Bambi C" w:date="2022-08-19T11:45:00Z">
              <w:del w:id="5289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290" w:author="Bambi C" w:date="2022-08-24T14:15:00Z">
              <w:tcPr>
                <w:tcW w:w="1141" w:type="dxa"/>
              </w:tcPr>
            </w:tcPrChange>
          </w:tcPr>
          <w:p w14:paraId="35808E88" w14:textId="422EE3DE" w:rsidR="00BE672F" w:rsidDel="00CD4074" w:rsidRDefault="00BE672F" w:rsidP="009A5C42">
            <w:pPr>
              <w:shd w:val="clear" w:color="auto" w:fill="FFFF00"/>
              <w:jc w:val="center"/>
              <w:rPr>
                <w:del w:id="5291" w:author="Bambi C" w:date="2022-08-24T14:17:00Z"/>
                <w:moveTo w:id="5292" w:author="Bambi C" w:date="2022-08-19T11:45:00Z"/>
              </w:rPr>
              <w:pPrChange w:id="5293" w:author="Bambi C" w:date="2022-08-24T14:14:00Z">
                <w:pPr>
                  <w:shd w:val="clear" w:color="auto" w:fill="FFFF00"/>
                </w:pPr>
              </w:pPrChange>
            </w:pPr>
            <w:moveTo w:id="5294" w:author="Bambi C" w:date="2022-08-19T11:45:00Z">
              <w:del w:id="5295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  <w:tr w:rsidR="00BE672F" w:rsidDel="008E009A" w14:paraId="1B9B2199" w14:textId="77777777" w:rsidTr="009A5C42">
        <w:trPr>
          <w:del w:id="5296" w:author="Bambi C" w:date="2022-08-24T14:11:00Z"/>
        </w:trPr>
        <w:tc>
          <w:tcPr>
            <w:tcW w:w="2988" w:type="dxa"/>
            <w:tcPrChange w:id="5297" w:author="Bambi C" w:date="2022-08-24T14:15:00Z">
              <w:tcPr>
                <w:tcW w:w="2630" w:type="dxa"/>
              </w:tcPr>
            </w:tcPrChange>
          </w:tcPr>
          <w:p w14:paraId="46BBA601" w14:textId="61F41603" w:rsidR="00BE672F" w:rsidDel="008E009A" w:rsidRDefault="00BE672F" w:rsidP="00C66643">
            <w:pPr>
              <w:shd w:val="clear" w:color="auto" w:fill="FFFF00"/>
              <w:rPr>
                <w:del w:id="5298" w:author="Bambi C" w:date="2022-08-24T14:11:00Z"/>
                <w:moveTo w:id="5299" w:author="Bambi C" w:date="2022-08-19T11:45:00Z"/>
              </w:rPr>
            </w:pPr>
          </w:p>
        </w:tc>
        <w:tc>
          <w:tcPr>
            <w:tcW w:w="1222" w:type="dxa"/>
            <w:tcPrChange w:id="5300" w:author="Bambi C" w:date="2022-08-24T14:15:00Z">
              <w:tcPr>
                <w:tcW w:w="1716" w:type="dxa"/>
              </w:tcPr>
            </w:tcPrChange>
          </w:tcPr>
          <w:p w14:paraId="27DC607D" w14:textId="6BFD6CDE" w:rsidR="00BE672F" w:rsidDel="008E009A" w:rsidRDefault="00BE672F" w:rsidP="009A5C42">
            <w:pPr>
              <w:shd w:val="clear" w:color="auto" w:fill="FFFF00"/>
              <w:jc w:val="center"/>
              <w:rPr>
                <w:del w:id="5301" w:author="Bambi C" w:date="2022-08-24T14:11:00Z"/>
                <w:moveTo w:id="5302" w:author="Bambi C" w:date="2022-08-19T11:45:00Z"/>
              </w:rPr>
              <w:pPrChange w:id="5303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304" w:author="Bambi C" w:date="2022-08-24T14:15:00Z">
              <w:tcPr>
                <w:tcW w:w="765" w:type="dxa"/>
              </w:tcPr>
            </w:tcPrChange>
          </w:tcPr>
          <w:p w14:paraId="4C6E5302" w14:textId="7446838C" w:rsidR="00BE672F" w:rsidDel="008E009A" w:rsidRDefault="00BE672F" w:rsidP="009A5C42">
            <w:pPr>
              <w:shd w:val="clear" w:color="auto" w:fill="FFFF00"/>
              <w:jc w:val="center"/>
              <w:rPr>
                <w:del w:id="5305" w:author="Bambi C" w:date="2022-08-24T14:11:00Z"/>
                <w:moveTo w:id="5306" w:author="Bambi C" w:date="2022-08-19T11:45:00Z"/>
              </w:rPr>
              <w:pPrChange w:id="5307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308" w:author="Bambi C" w:date="2022-08-24T14:15:00Z">
              <w:tcPr>
                <w:tcW w:w="1141" w:type="dxa"/>
              </w:tcPr>
            </w:tcPrChange>
          </w:tcPr>
          <w:p w14:paraId="3F734506" w14:textId="50317849" w:rsidR="00BE672F" w:rsidDel="008E009A" w:rsidRDefault="00BE672F" w:rsidP="009A5C42">
            <w:pPr>
              <w:shd w:val="clear" w:color="auto" w:fill="FFFF00"/>
              <w:jc w:val="center"/>
              <w:rPr>
                <w:del w:id="5309" w:author="Bambi C" w:date="2022-08-24T14:11:00Z"/>
                <w:moveTo w:id="5310" w:author="Bambi C" w:date="2022-08-19T11:45:00Z"/>
              </w:rPr>
              <w:pPrChange w:id="5311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312" w:author="Bambi C" w:date="2022-08-24T14:15:00Z">
              <w:tcPr>
                <w:tcW w:w="1085" w:type="dxa"/>
              </w:tcPr>
            </w:tcPrChange>
          </w:tcPr>
          <w:p w14:paraId="442BD417" w14:textId="14E06E0D" w:rsidR="00BE672F" w:rsidDel="008E009A" w:rsidRDefault="00BE672F" w:rsidP="009A5C42">
            <w:pPr>
              <w:shd w:val="clear" w:color="auto" w:fill="FFFF00"/>
              <w:jc w:val="center"/>
              <w:rPr>
                <w:del w:id="5313" w:author="Bambi C" w:date="2022-08-24T14:11:00Z"/>
                <w:moveTo w:id="5314" w:author="Bambi C" w:date="2022-08-19T11:45:00Z"/>
              </w:rPr>
              <w:pPrChange w:id="5315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316" w:author="Bambi C" w:date="2022-08-24T14:15:00Z">
              <w:tcPr>
                <w:tcW w:w="1141" w:type="dxa"/>
              </w:tcPr>
            </w:tcPrChange>
          </w:tcPr>
          <w:p w14:paraId="6074592F" w14:textId="00EAA0EC" w:rsidR="00BE672F" w:rsidDel="008E009A" w:rsidRDefault="00BE672F" w:rsidP="009A5C42">
            <w:pPr>
              <w:shd w:val="clear" w:color="auto" w:fill="FFFF00"/>
              <w:jc w:val="center"/>
              <w:rPr>
                <w:del w:id="5317" w:author="Bambi C" w:date="2022-08-24T14:11:00Z"/>
                <w:moveTo w:id="5318" w:author="Bambi C" w:date="2022-08-19T11:45:00Z"/>
              </w:rPr>
              <w:pPrChange w:id="5319" w:author="Bambi C" w:date="2022-08-24T14:15:00Z">
                <w:pPr>
                  <w:shd w:val="clear" w:color="auto" w:fill="FFFF00"/>
                </w:pPr>
              </w:pPrChange>
            </w:pPr>
          </w:p>
        </w:tc>
      </w:tr>
      <w:tr w:rsidR="00BE672F" w:rsidDel="008E009A" w14:paraId="29649AB0" w14:textId="77777777" w:rsidTr="009A5C42">
        <w:trPr>
          <w:del w:id="5320" w:author="Bambi C" w:date="2022-08-24T14:11:00Z"/>
        </w:trPr>
        <w:tc>
          <w:tcPr>
            <w:tcW w:w="2988" w:type="dxa"/>
            <w:tcPrChange w:id="5321" w:author="Bambi C" w:date="2022-08-24T14:15:00Z">
              <w:tcPr>
                <w:tcW w:w="2630" w:type="dxa"/>
              </w:tcPr>
            </w:tcPrChange>
          </w:tcPr>
          <w:p w14:paraId="141574E9" w14:textId="582DC498" w:rsidR="00BE672F" w:rsidDel="008E009A" w:rsidRDefault="00BE672F" w:rsidP="009A5C42">
            <w:pPr>
              <w:shd w:val="clear" w:color="auto" w:fill="FFFF00"/>
              <w:jc w:val="center"/>
              <w:rPr>
                <w:del w:id="5322" w:author="Bambi C" w:date="2022-08-24T14:11:00Z"/>
                <w:moveTo w:id="5323" w:author="Bambi C" w:date="2022-08-19T11:45:00Z"/>
              </w:rPr>
              <w:pPrChange w:id="5324" w:author="Bambi C" w:date="2022-08-24T14:15:00Z">
                <w:pPr>
                  <w:shd w:val="clear" w:color="auto" w:fill="FFFF00"/>
                </w:pPr>
              </w:pPrChange>
            </w:pPr>
            <w:moveTo w:id="5325" w:author="Bambi C" w:date="2022-08-19T11:45:00Z">
              <w:del w:id="5326" w:author="Bambi C" w:date="2022-08-24T14:11:00Z">
                <w:r w:rsidRPr="00CC452E" w:rsidDel="008E009A">
                  <w:delText>input_task_to_remove</w:delText>
                </w:r>
              </w:del>
            </w:moveTo>
          </w:p>
        </w:tc>
        <w:tc>
          <w:tcPr>
            <w:tcW w:w="1222" w:type="dxa"/>
            <w:tcPrChange w:id="5327" w:author="Bambi C" w:date="2022-08-24T14:15:00Z">
              <w:tcPr>
                <w:tcW w:w="1716" w:type="dxa"/>
              </w:tcPr>
            </w:tcPrChange>
          </w:tcPr>
          <w:p w14:paraId="1632D9CD" w14:textId="06DF0035" w:rsidR="00BE672F" w:rsidDel="008E009A" w:rsidRDefault="00BE672F" w:rsidP="009A5C42">
            <w:pPr>
              <w:shd w:val="clear" w:color="auto" w:fill="FFFF00"/>
              <w:jc w:val="center"/>
              <w:rPr>
                <w:del w:id="5328" w:author="Bambi C" w:date="2022-08-24T14:11:00Z"/>
                <w:moveTo w:id="5329" w:author="Bambi C" w:date="2022-08-19T11:45:00Z"/>
              </w:rPr>
              <w:pPrChange w:id="5330" w:author="Bambi C" w:date="2022-08-24T14:15:00Z">
                <w:pPr>
                  <w:shd w:val="clear" w:color="auto" w:fill="FFFF00"/>
                </w:pPr>
              </w:pPrChange>
            </w:pPr>
            <w:moveTo w:id="5331" w:author="Bambi C" w:date="2022-08-19T11:45:00Z">
              <w:del w:id="5332" w:author="Bambi C" w:date="2022-08-24T14:11:00Z">
                <w:r w:rsidRPr="00CC452E" w:rsidDel="008E009A">
                  <w:delText>remove.py</w:delText>
                </w:r>
              </w:del>
            </w:moveTo>
          </w:p>
        </w:tc>
        <w:tc>
          <w:tcPr>
            <w:tcW w:w="1222" w:type="dxa"/>
            <w:tcPrChange w:id="5333" w:author="Bambi C" w:date="2022-08-24T14:15:00Z">
              <w:tcPr>
                <w:tcW w:w="765" w:type="dxa"/>
              </w:tcPr>
            </w:tcPrChange>
          </w:tcPr>
          <w:p w14:paraId="37DA4811" w14:textId="075A0B2A" w:rsidR="00BE672F" w:rsidDel="008E009A" w:rsidRDefault="00BE672F" w:rsidP="009A5C42">
            <w:pPr>
              <w:shd w:val="clear" w:color="auto" w:fill="FFFF00"/>
              <w:jc w:val="center"/>
              <w:rPr>
                <w:del w:id="5334" w:author="Bambi C" w:date="2022-08-24T14:11:00Z"/>
                <w:moveTo w:id="5335" w:author="Bambi C" w:date="2022-08-19T11:45:00Z"/>
              </w:rPr>
              <w:pPrChange w:id="5336" w:author="Bambi C" w:date="2022-08-24T14:15:00Z">
                <w:pPr>
                  <w:shd w:val="clear" w:color="auto" w:fill="FFFF00"/>
                </w:pPr>
              </w:pPrChange>
            </w:pPr>
            <w:moveTo w:id="5337" w:author="Bambi C" w:date="2022-08-19T11:45:00Z">
              <w:del w:id="5338" w:author="Bambi C" w:date="2022-08-24T14:11:00Z">
                <w:r w:rsidRPr="00CC452E" w:rsidDel="008E009A">
                  <w:delText>2</w:delText>
                </w:r>
              </w:del>
            </w:moveTo>
          </w:p>
        </w:tc>
        <w:tc>
          <w:tcPr>
            <w:tcW w:w="1223" w:type="dxa"/>
            <w:tcPrChange w:id="5339" w:author="Bambi C" w:date="2022-08-24T14:15:00Z">
              <w:tcPr>
                <w:tcW w:w="1141" w:type="dxa"/>
              </w:tcPr>
            </w:tcPrChange>
          </w:tcPr>
          <w:p w14:paraId="4C0B8FAA" w14:textId="38BA19C7" w:rsidR="00BE672F" w:rsidDel="008E009A" w:rsidRDefault="00BE672F" w:rsidP="009A5C42">
            <w:pPr>
              <w:shd w:val="clear" w:color="auto" w:fill="FFFF00"/>
              <w:jc w:val="center"/>
              <w:rPr>
                <w:del w:id="5340" w:author="Bambi C" w:date="2022-08-24T14:11:00Z"/>
                <w:moveTo w:id="5341" w:author="Bambi C" w:date="2022-08-19T11:45:00Z"/>
              </w:rPr>
              <w:pPrChange w:id="5342" w:author="Bambi C" w:date="2022-08-24T14:15:00Z">
                <w:pPr>
                  <w:shd w:val="clear" w:color="auto" w:fill="FFFF00"/>
                </w:pPr>
              </w:pPrChange>
            </w:pPr>
            <w:moveTo w:id="5343" w:author="Bambi C" w:date="2022-08-19T11:45:00Z">
              <w:del w:id="5344" w:author="Bambi C" w:date="2022-08-24T14:11:00Z">
                <w:r w:rsidRPr="00CC452E" w:rsidDel="008E009A">
                  <w:delText>pass</w:delText>
                </w:r>
              </w:del>
            </w:moveTo>
          </w:p>
        </w:tc>
        <w:tc>
          <w:tcPr>
            <w:tcW w:w="1222" w:type="dxa"/>
            <w:tcPrChange w:id="5345" w:author="Bambi C" w:date="2022-08-24T14:15:00Z">
              <w:tcPr>
                <w:tcW w:w="1085" w:type="dxa"/>
              </w:tcPr>
            </w:tcPrChange>
          </w:tcPr>
          <w:p w14:paraId="72933E47" w14:textId="64DB04F4" w:rsidR="00BE672F" w:rsidDel="008E009A" w:rsidRDefault="00BE672F" w:rsidP="009A5C42">
            <w:pPr>
              <w:shd w:val="clear" w:color="auto" w:fill="FFFF00"/>
              <w:jc w:val="center"/>
              <w:rPr>
                <w:del w:id="5346" w:author="Bambi C" w:date="2022-08-24T14:11:00Z"/>
                <w:moveTo w:id="5347" w:author="Bambi C" w:date="2022-08-19T11:45:00Z"/>
              </w:rPr>
              <w:pPrChange w:id="5348" w:author="Bambi C" w:date="2022-08-24T14:15:00Z">
                <w:pPr>
                  <w:shd w:val="clear" w:color="auto" w:fill="FFFF00"/>
                </w:pPr>
              </w:pPrChange>
            </w:pPr>
            <w:moveTo w:id="5349" w:author="Bambi C" w:date="2022-08-19T11:45:00Z">
              <w:del w:id="5350" w:author="Bambi C" w:date="2022-08-24T14:11:00Z">
                <w:r w:rsidDel="008E009A">
                  <w:delText>yes</w:delText>
                </w:r>
              </w:del>
            </w:moveTo>
          </w:p>
        </w:tc>
        <w:tc>
          <w:tcPr>
            <w:tcW w:w="1223" w:type="dxa"/>
            <w:tcPrChange w:id="5351" w:author="Bambi C" w:date="2022-08-24T14:15:00Z">
              <w:tcPr>
                <w:tcW w:w="1141" w:type="dxa"/>
              </w:tcPr>
            </w:tcPrChange>
          </w:tcPr>
          <w:p w14:paraId="15C91B9D" w14:textId="31459482" w:rsidR="00BE672F" w:rsidDel="008E009A" w:rsidRDefault="00BE672F" w:rsidP="009A5C42">
            <w:pPr>
              <w:shd w:val="clear" w:color="auto" w:fill="FFFF00"/>
              <w:jc w:val="center"/>
              <w:rPr>
                <w:del w:id="5352" w:author="Bambi C" w:date="2022-08-24T14:11:00Z"/>
                <w:moveTo w:id="5353" w:author="Bambi C" w:date="2022-08-19T11:45:00Z"/>
              </w:rPr>
              <w:pPrChange w:id="5354" w:author="Bambi C" w:date="2022-08-24T14:15:00Z">
                <w:pPr>
                  <w:shd w:val="clear" w:color="auto" w:fill="FFFF00"/>
                </w:pPr>
              </w:pPrChange>
            </w:pPr>
            <w:moveTo w:id="5355" w:author="Bambi C" w:date="2022-08-19T11:45:00Z">
              <w:del w:id="5356" w:author="Bambi C" w:date="2022-08-24T14:11:00Z">
                <w:r w:rsidRPr="00964C02" w:rsidDel="008E009A">
                  <w:delText>pass</w:delText>
                </w:r>
              </w:del>
            </w:moveTo>
          </w:p>
        </w:tc>
      </w:tr>
      <w:tr w:rsidR="00BE672F" w:rsidDel="008E009A" w14:paraId="138F1CF2" w14:textId="77777777" w:rsidTr="009A5C42">
        <w:trPr>
          <w:del w:id="5357" w:author="Bambi C" w:date="2022-08-24T14:11:00Z"/>
        </w:trPr>
        <w:tc>
          <w:tcPr>
            <w:tcW w:w="2988" w:type="dxa"/>
            <w:tcPrChange w:id="5358" w:author="Bambi C" w:date="2022-08-24T14:15:00Z">
              <w:tcPr>
                <w:tcW w:w="2630" w:type="dxa"/>
              </w:tcPr>
            </w:tcPrChange>
          </w:tcPr>
          <w:p w14:paraId="7221888A" w14:textId="05744794" w:rsidR="00BE672F" w:rsidDel="008E009A" w:rsidRDefault="00BE672F" w:rsidP="009A5C42">
            <w:pPr>
              <w:shd w:val="clear" w:color="auto" w:fill="FFFF00"/>
              <w:jc w:val="center"/>
              <w:rPr>
                <w:del w:id="5359" w:author="Bambi C" w:date="2022-08-24T14:11:00Z"/>
                <w:moveTo w:id="5360" w:author="Bambi C" w:date="2022-08-19T11:45:00Z"/>
              </w:rPr>
              <w:pPrChange w:id="5361" w:author="Bambi C" w:date="2022-08-24T14:15:00Z">
                <w:pPr>
                  <w:shd w:val="clear" w:color="auto" w:fill="FFFF00"/>
                </w:pPr>
              </w:pPrChange>
            </w:pPr>
            <w:moveTo w:id="5362" w:author="Bambi C" w:date="2022-08-19T11:45:00Z">
              <w:del w:id="5363" w:author="Bambi C" w:date="2022-08-24T14:11:00Z">
                <w:r w:rsidRPr="00CC452E" w:rsidDel="008E009A">
                  <w:delText>remove_data_from_list</w:delText>
                </w:r>
              </w:del>
            </w:moveTo>
          </w:p>
        </w:tc>
        <w:tc>
          <w:tcPr>
            <w:tcW w:w="1222" w:type="dxa"/>
            <w:tcPrChange w:id="5364" w:author="Bambi C" w:date="2022-08-24T14:15:00Z">
              <w:tcPr>
                <w:tcW w:w="1716" w:type="dxa"/>
              </w:tcPr>
            </w:tcPrChange>
          </w:tcPr>
          <w:p w14:paraId="0B7FFA3E" w14:textId="3B1E57E1" w:rsidR="00BE672F" w:rsidDel="008E009A" w:rsidRDefault="00BE672F" w:rsidP="009A5C42">
            <w:pPr>
              <w:shd w:val="clear" w:color="auto" w:fill="FFFF00"/>
              <w:jc w:val="center"/>
              <w:rPr>
                <w:del w:id="5365" w:author="Bambi C" w:date="2022-08-24T14:11:00Z"/>
                <w:moveTo w:id="5366" w:author="Bambi C" w:date="2022-08-19T11:45:00Z"/>
              </w:rPr>
              <w:pPrChange w:id="5367" w:author="Bambi C" w:date="2022-08-24T14:15:00Z">
                <w:pPr>
                  <w:shd w:val="clear" w:color="auto" w:fill="FFFF00"/>
                </w:pPr>
              </w:pPrChange>
            </w:pPr>
            <w:moveTo w:id="5368" w:author="Bambi C" w:date="2022-08-19T11:45:00Z">
              <w:del w:id="5369" w:author="Bambi C" w:date="2022-08-24T14:11:00Z">
                <w:r w:rsidRPr="00CC452E" w:rsidDel="008E009A">
                  <w:delText>remove.py</w:delText>
                </w:r>
              </w:del>
            </w:moveTo>
          </w:p>
        </w:tc>
        <w:tc>
          <w:tcPr>
            <w:tcW w:w="1222" w:type="dxa"/>
            <w:tcPrChange w:id="5370" w:author="Bambi C" w:date="2022-08-24T14:15:00Z">
              <w:tcPr>
                <w:tcW w:w="765" w:type="dxa"/>
              </w:tcPr>
            </w:tcPrChange>
          </w:tcPr>
          <w:p w14:paraId="47AFC369" w14:textId="20644723" w:rsidR="00BE672F" w:rsidDel="008E009A" w:rsidRDefault="00BE672F" w:rsidP="009A5C42">
            <w:pPr>
              <w:shd w:val="clear" w:color="auto" w:fill="FFFF00"/>
              <w:jc w:val="center"/>
              <w:rPr>
                <w:del w:id="5371" w:author="Bambi C" w:date="2022-08-24T14:11:00Z"/>
                <w:moveTo w:id="5372" w:author="Bambi C" w:date="2022-08-19T11:45:00Z"/>
              </w:rPr>
              <w:pPrChange w:id="5373" w:author="Bambi C" w:date="2022-08-24T14:15:00Z">
                <w:pPr>
                  <w:shd w:val="clear" w:color="auto" w:fill="FFFF00"/>
                </w:pPr>
              </w:pPrChange>
            </w:pPr>
            <w:moveTo w:id="5374" w:author="Bambi C" w:date="2022-08-19T11:45:00Z">
              <w:del w:id="5375" w:author="Bambi C" w:date="2022-08-24T14:11:00Z">
                <w:r w:rsidRPr="00CC452E" w:rsidDel="008E009A">
                  <w:delText>2</w:delText>
                </w:r>
              </w:del>
            </w:moveTo>
          </w:p>
        </w:tc>
        <w:tc>
          <w:tcPr>
            <w:tcW w:w="1223" w:type="dxa"/>
            <w:tcPrChange w:id="5376" w:author="Bambi C" w:date="2022-08-24T14:15:00Z">
              <w:tcPr>
                <w:tcW w:w="1141" w:type="dxa"/>
              </w:tcPr>
            </w:tcPrChange>
          </w:tcPr>
          <w:p w14:paraId="3CE87766" w14:textId="0B60EA54" w:rsidR="00BE672F" w:rsidDel="008E009A" w:rsidRDefault="00BE672F" w:rsidP="009A5C42">
            <w:pPr>
              <w:shd w:val="clear" w:color="auto" w:fill="FFFF00"/>
              <w:jc w:val="center"/>
              <w:rPr>
                <w:del w:id="5377" w:author="Bambi C" w:date="2022-08-24T14:11:00Z"/>
                <w:moveTo w:id="5378" w:author="Bambi C" w:date="2022-08-19T11:45:00Z"/>
              </w:rPr>
              <w:pPrChange w:id="5379" w:author="Bambi C" w:date="2022-08-24T14:15:00Z">
                <w:pPr>
                  <w:shd w:val="clear" w:color="auto" w:fill="FFFF00"/>
                </w:pPr>
              </w:pPrChange>
            </w:pPr>
            <w:moveTo w:id="5380" w:author="Bambi C" w:date="2022-08-19T11:45:00Z">
              <w:del w:id="5381" w:author="Bambi C" w:date="2022-08-24T14:11:00Z">
                <w:r w:rsidRPr="00CC452E" w:rsidDel="008E009A">
                  <w:delText>pass</w:delText>
                </w:r>
              </w:del>
            </w:moveTo>
          </w:p>
        </w:tc>
        <w:tc>
          <w:tcPr>
            <w:tcW w:w="1222" w:type="dxa"/>
            <w:tcPrChange w:id="5382" w:author="Bambi C" w:date="2022-08-24T14:15:00Z">
              <w:tcPr>
                <w:tcW w:w="1085" w:type="dxa"/>
              </w:tcPr>
            </w:tcPrChange>
          </w:tcPr>
          <w:p w14:paraId="3D395F3E" w14:textId="4756F255" w:rsidR="00BE672F" w:rsidDel="008E009A" w:rsidRDefault="00BE672F" w:rsidP="009A5C42">
            <w:pPr>
              <w:shd w:val="clear" w:color="auto" w:fill="FFFF00"/>
              <w:jc w:val="center"/>
              <w:rPr>
                <w:del w:id="5383" w:author="Bambi C" w:date="2022-08-24T14:11:00Z"/>
                <w:moveTo w:id="5384" w:author="Bambi C" w:date="2022-08-19T11:45:00Z"/>
              </w:rPr>
              <w:pPrChange w:id="5385" w:author="Bambi C" w:date="2022-08-24T14:15:00Z">
                <w:pPr>
                  <w:shd w:val="clear" w:color="auto" w:fill="FFFF00"/>
                </w:pPr>
              </w:pPrChange>
            </w:pPr>
            <w:moveTo w:id="5386" w:author="Bambi C" w:date="2022-08-19T11:45:00Z">
              <w:del w:id="5387" w:author="Bambi C" w:date="2022-08-24T14:11:00Z">
                <w:r w:rsidRPr="00CC452E" w:rsidDel="008E009A">
                  <w:delText>yes</w:delText>
                </w:r>
              </w:del>
            </w:moveTo>
          </w:p>
        </w:tc>
        <w:tc>
          <w:tcPr>
            <w:tcW w:w="1223" w:type="dxa"/>
            <w:tcPrChange w:id="5388" w:author="Bambi C" w:date="2022-08-24T14:15:00Z">
              <w:tcPr>
                <w:tcW w:w="1141" w:type="dxa"/>
              </w:tcPr>
            </w:tcPrChange>
          </w:tcPr>
          <w:p w14:paraId="5D07A989" w14:textId="00C88E7A" w:rsidR="00BE672F" w:rsidDel="008E009A" w:rsidRDefault="00BE672F" w:rsidP="009A5C42">
            <w:pPr>
              <w:shd w:val="clear" w:color="auto" w:fill="FFFF00"/>
              <w:jc w:val="center"/>
              <w:rPr>
                <w:del w:id="5389" w:author="Bambi C" w:date="2022-08-24T14:11:00Z"/>
                <w:moveTo w:id="5390" w:author="Bambi C" w:date="2022-08-19T11:45:00Z"/>
              </w:rPr>
              <w:pPrChange w:id="5391" w:author="Bambi C" w:date="2022-08-24T14:15:00Z">
                <w:pPr>
                  <w:shd w:val="clear" w:color="auto" w:fill="FFFF00"/>
                </w:pPr>
              </w:pPrChange>
            </w:pPr>
            <w:moveTo w:id="5392" w:author="Bambi C" w:date="2022-08-19T11:45:00Z">
              <w:del w:id="5393" w:author="Bambi C" w:date="2022-08-24T14:11:00Z">
                <w:r w:rsidRPr="00964C02" w:rsidDel="008E009A">
                  <w:delText>pass</w:delText>
                </w:r>
              </w:del>
            </w:moveTo>
          </w:p>
        </w:tc>
      </w:tr>
      <w:tr w:rsidR="00BE672F" w:rsidDel="00CD4074" w14:paraId="21E24ED2" w14:textId="042B53B6" w:rsidTr="009A5C42">
        <w:trPr>
          <w:del w:id="5394" w:author="Bambi C" w:date="2022-08-24T14:17:00Z"/>
        </w:trPr>
        <w:tc>
          <w:tcPr>
            <w:tcW w:w="2988" w:type="dxa"/>
            <w:tcPrChange w:id="5395" w:author="Bambi C" w:date="2022-08-24T14:15:00Z">
              <w:tcPr>
                <w:tcW w:w="2630" w:type="dxa"/>
              </w:tcPr>
            </w:tcPrChange>
          </w:tcPr>
          <w:p w14:paraId="4F603E4C" w14:textId="45E0E0E4" w:rsidR="00BE672F" w:rsidDel="00CD4074" w:rsidRDefault="00BE672F" w:rsidP="009A5C42">
            <w:pPr>
              <w:shd w:val="clear" w:color="auto" w:fill="FFFF00"/>
              <w:jc w:val="center"/>
              <w:rPr>
                <w:del w:id="5396" w:author="Bambi C" w:date="2022-08-24T14:17:00Z"/>
                <w:moveTo w:id="5397" w:author="Bambi C" w:date="2022-08-19T11:45:00Z"/>
              </w:rPr>
              <w:pPrChange w:id="5398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399" w:author="Bambi C" w:date="2022-08-24T14:15:00Z">
              <w:tcPr>
                <w:tcW w:w="1716" w:type="dxa"/>
              </w:tcPr>
            </w:tcPrChange>
          </w:tcPr>
          <w:p w14:paraId="3A42C253" w14:textId="5F2065DD" w:rsidR="00BE672F" w:rsidDel="00CD4074" w:rsidRDefault="00BE672F" w:rsidP="009A5C42">
            <w:pPr>
              <w:shd w:val="clear" w:color="auto" w:fill="FFFF00"/>
              <w:jc w:val="center"/>
              <w:rPr>
                <w:del w:id="5400" w:author="Bambi C" w:date="2022-08-24T14:17:00Z"/>
                <w:moveTo w:id="5401" w:author="Bambi C" w:date="2022-08-19T11:45:00Z"/>
              </w:rPr>
              <w:pPrChange w:id="5402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403" w:author="Bambi C" w:date="2022-08-24T14:15:00Z">
              <w:tcPr>
                <w:tcW w:w="765" w:type="dxa"/>
              </w:tcPr>
            </w:tcPrChange>
          </w:tcPr>
          <w:p w14:paraId="2E25C664" w14:textId="78F0C3B8" w:rsidR="00BE672F" w:rsidDel="00CD4074" w:rsidRDefault="00BE672F" w:rsidP="009A5C42">
            <w:pPr>
              <w:shd w:val="clear" w:color="auto" w:fill="FFFF00"/>
              <w:jc w:val="center"/>
              <w:rPr>
                <w:del w:id="5404" w:author="Bambi C" w:date="2022-08-24T14:17:00Z"/>
                <w:moveTo w:id="5405" w:author="Bambi C" w:date="2022-08-19T11:45:00Z"/>
              </w:rPr>
              <w:pPrChange w:id="5406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407" w:author="Bambi C" w:date="2022-08-24T14:15:00Z">
              <w:tcPr>
                <w:tcW w:w="1141" w:type="dxa"/>
              </w:tcPr>
            </w:tcPrChange>
          </w:tcPr>
          <w:p w14:paraId="7A38B4CE" w14:textId="47917463" w:rsidR="00BE672F" w:rsidDel="00CD4074" w:rsidRDefault="00BE672F" w:rsidP="009A5C42">
            <w:pPr>
              <w:shd w:val="clear" w:color="auto" w:fill="FFFF00"/>
              <w:jc w:val="center"/>
              <w:rPr>
                <w:del w:id="5408" w:author="Bambi C" w:date="2022-08-24T14:17:00Z"/>
                <w:moveTo w:id="5409" w:author="Bambi C" w:date="2022-08-19T11:45:00Z"/>
              </w:rPr>
              <w:pPrChange w:id="5410" w:author="Bambi C" w:date="2022-08-24T14:15:00Z">
                <w:pPr>
                  <w:shd w:val="clear" w:color="auto" w:fill="FFFF00"/>
                </w:pPr>
              </w:pPrChange>
            </w:pPr>
          </w:p>
        </w:tc>
        <w:tc>
          <w:tcPr>
            <w:tcW w:w="1222" w:type="dxa"/>
            <w:tcPrChange w:id="5411" w:author="Bambi C" w:date="2022-08-24T14:15:00Z">
              <w:tcPr>
                <w:tcW w:w="1085" w:type="dxa"/>
              </w:tcPr>
            </w:tcPrChange>
          </w:tcPr>
          <w:p w14:paraId="6C7D31CD" w14:textId="322ACE43" w:rsidR="00BE672F" w:rsidDel="00CD4074" w:rsidRDefault="00BE672F" w:rsidP="009A5C42">
            <w:pPr>
              <w:shd w:val="clear" w:color="auto" w:fill="FFFF00"/>
              <w:jc w:val="center"/>
              <w:rPr>
                <w:del w:id="5412" w:author="Bambi C" w:date="2022-08-24T14:17:00Z"/>
                <w:moveTo w:id="5413" w:author="Bambi C" w:date="2022-08-19T11:45:00Z"/>
              </w:rPr>
              <w:pPrChange w:id="5414" w:author="Bambi C" w:date="2022-08-24T14:14:00Z">
                <w:pPr>
                  <w:shd w:val="clear" w:color="auto" w:fill="FFFF00"/>
                </w:pPr>
              </w:pPrChange>
            </w:pPr>
          </w:p>
        </w:tc>
        <w:tc>
          <w:tcPr>
            <w:tcW w:w="1223" w:type="dxa"/>
            <w:tcPrChange w:id="5415" w:author="Bambi C" w:date="2022-08-24T14:15:00Z">
              <w:tcPr>
                <w:tcW w:w="1141" w:type="dxa"/>
              </w:tcPr>
            </w:tcPrChange>
          </w:tcPr>
          <w:p w14:paraId="19EC8621" w14:textId="2F37A114" w:rsidR="00BE672F" w:rsidDel="00CD4074" w:rsidRDefault="00BE672F" w:rsidP="009A5C42">
            <w:pPr>
              <w:shd w:val="clear" w:color="auto" w:fill="FFFF00"/>
              <w:jc w:val="center"/>
              <w:rPr>
                <w:del w:id="5416" w:author="Bambi C" w:date="2022-08-24T14:17:00Z"/>
                <w:moveTo w:id="5417" w:author="Bambi C" w:date="2022-08-19T11:45:00Z"/>
              </w:rPr>
              <w:pPrChange w:id="5418" w:author="Bambi C" w:date="2022-08-24T14:14:00Z">
                <w:pPr>
                  <w:shd w:val="clear" w:color="auto" w:fill="FFFF00"/>
                </w:pPr>
              </w:pPrChange>
            </w:pPr>
          </w:p>
        </w:tc>
      </w:tr>
      <w:tr w:rsidR="00BE672F" w:rsidDel="00CD4074" w14:paraId="3430209A" w14:textId="2F81DE2E" w:rsidTr="009A5C42">
        <w:trPr>
          <w:del w:id="5419" w:author="Bambi C" w:date="2022-08-24T14:17:00Z"/>
        </w:trPr>
        <w:tc>
          <w:tcPr>
            <w:tcW w:w="2988" w:type="dxa"/>
            <w:tcPrChange w:id="5420" w:author="Bambi C" w:date="2022-08-24T14:15:00Z">
              <w:tcPr>
                <w:tcW w:w="2630" w:type="dxa"/>
              </w:tcPr>
            </w:tcPrChange>
          </w:tcPr>
          <w:p w14:paraId="6BE24B15" w14:textId="16C4DA93" w:rsidR="00BE672F" w:rsidDel="00CD4074" w:rsidRDefault="00BE672F" w:rsidP="00C66643">
            <w:pPr>
              <w:shd w:val="clear" w:color="auto" w:fill="FFFF00"/>
              <w:rPr>
                <w:del w:id="5421" w:author="Bambi C" w:date="2022-08-24T14:17:00Z"/>
                <w:moveTo w:id="5422" w:author="Bambi C" w:date="2022-08-19T11:45:00Z"/>
              </w:rPr>
            </w:pPr>
            <w:moveTo w:id="5423" w:author="Bambi C" w:date="2022-08-19T11:45:00Z">
              <w:del w:id="5424" w:author="Bambi C" w:date="2022-08-24T14:17:00Z">
                <w:r w:rsidRPr="00CC452E" w:rsidDel="00CD4074">
                  <w:delText>write_data_to_file</w:delText>
                </w:r>
              </w:del>
            </w:moveTo>
          </w:p>
        </w:tc>
        <w:tc>
          <w:tcPr>
            <w:tcW w:w="1222" w:type="dxa"/>
            <w:tcPrChange w:id="5425" w:author="Bambi C" w:date="2022-08-24T14:15:00Z">
              <w:tcPr>
                <w:tcW w:w="1716" w:type="dxa"/>
              </w:tcPr>
            </w:tcPrChange>
          </w:tcPr>
          <w:p w14:paraId="6367685A" w14:textId="7C1F8BEE" w:rsidR="00BE672F" w:rsidDel="00CD4074" w:rsidRDefault="00BE672F" w:rsidP="009A5C42">
            <w:pPr>
              <w:shd w:val="clear" w:color="auto" w:fill="FFFF00"/>
              <w:jc w:val="center"/>
              <w:rPr>
                <w:del w:id="5426" w:author="Bambi C" w:date="2022-08-24T14:17:00Z"/>
                <w:moveTo w:id="5427" w:author="Bambi C" w:date="2022-08-19T11:45:00Z"/>
              </w:rPr>
              <w:pPrChange w:id="5428" w:author="Bambi C" w:date="2022-08-24T14:15:00Z">
                <w:pPr>
                  <w:shd w:val="clear" w:color="auto" w:fill="FFFF00"/>
                </w:pPr>
              </w:pPrChange>
            </w:pPr>
            <w:moveTo w:id="5429" w:author="Bambi C" w:date="2022-08-19T11:45:00Z">
              <w:del w:id="5430" w:author="Bambi C" w:date="2022-08-24T14:13:00Z">
                <w:r w:rsidRPr="00CC452E" w:rsidDel="00BE672F">
                  <w:delText>write.py</w:delText>
                </w:r>
              </w:del>
            </w:moveTo>
          </w:p>
        </w:tc>
        <w:tc>
          <w:tcPr>
            <w:tcW w:w="1222" w:type="dxa"/>
            <w:tcPrChange w:id="5431" w:author="Bambi C" w:date="2022-08-24T14:15:00Z">
              <w:tcPr>
                <w:tcW w:w="765" w:type="dxa"/>
              </w:tcPr>
            </w:tcPrChange>
          </w:tcPr>
          <w:p w14:paraId="111B420E" w14:textId="27735C17" w:rsidR="00BE672F" w:rsidDel="00CD4074" w:rsidRDefault="00BE672F" w:rsidP="009A5C42">
            <w:pPr>
              <w:shd w:val="clear" w:color="auto" w:fill="FFFF00"/>
              <w:jc w:val="center"/>
              <w:rPr>
                <w:del w:id="5432" w:author="Bambi C" w:date="2022-08-24T14:17:00Z"/>
                <w:moveTo w:id="5433" w:author="Bambi C" w:date="2022-08-19T11:45:00Z"/>
              </w:rPr>
              <w:pPrChange w:id="5434" w:author="Bambi C" w:date="2022-08-24T14:15:00Z">
                <w:pPr>
                  <w:shd w:val="clear" w:color="auto" w:fill="FFFF00"/>
                </w:pPr>
              </w:pPrChange>
            </w:pPr>
            <w:moveTo w:id="5435" w:author="Bambi C" w:date="2022-08-19T11:45:00Z">
              <w:del w:id="5436" w:author="Bambi C" w:date="2022-08-24T14:13:00Z">
                <w:r w:rsidRPr="00CC452E" w:rsidDel="00BE672F">
                  <w:delText>3</w:delText>
                </w:r>
              </w:del>
            </w:moveTo>
          </w:p>
        </w:tc>
        <w:tc>
          <w:tcPr>
            <w:tcW w:w="1223" w:type="dxa"/>
            <w:tcPrChange w:id="5437" w:author="Bambi C" w:date="2022-08-24T14:15:00Z">
              <w:tcPr>
                <w:tcW w:w="1141" w:type="dxa"/>
              </w:tcPr>
            </w:tcPrChange>
          </w:tcPr>
          <w:p w14:paraId="5DC1C224" w14:textId="2345CDA8" w:rsidR="00BE672F" w:rsidDel="00CD4074" w:rsidRDefault="00BE672F" w:rsidP="009A5C42">
            <w:pPr>
              <w:shd w:val="clear" w:color="auto" w:fill="FFFF00"/>
              <w:jc w:val="center"/>
              <w:rPr>
                <w:del w:id="5438" w:author="Bambi C" w:date="2022-08-24T14:17:00Z"/>
                <w:moveTo w:id="5439" w:author="Bambi C" w:date="2022-08-19T11:45:00Z"/>
              </w:rPr>
              <w:pPrChange w:id="5440" w:author="Bambi C" w:date="2022-08-24T14:15:00Z">
                <w:pPr>
                  <w:shd w:val="clear" w:color="auto" w:fill="FFFF00"/>
                </w:pPr>
              </w:pPrChange>
            </w:pPr>
            <w:moveTo w:id="5441" w:author="Bambi C" w:date="2022-08-19T11:45:00Z">
              <w:del w:id="5442" w:author="Bambi C" w:date="2022-08-24T14:17:00Z">
                <w:r w:rsidRPr="00CC452E" w:rsidDel="00CD4074">
                  <w:delText>pass</w:delText>
                </w:r>
              </w:del>
            </w:moveTo>
          </w:p>
        </w:tc>
        <w:tc>
          <w:tcPr>
            <w:tcW w:w="1222" w:type="dxa"/>
            <w:tcPrChange w:id="5443" w:author="Bambi C" w:date="2022-08-24T14:15:00Z">
              <w:tcPr>
                <w:tcW w:w="1085" w:type="dxa"/>
              </w:tcPr>
            </w:tcPrChange>
          </w:tcPr>
          <w:p w14:paraId="6D41BB9D" w14:textId="4903CB74" w:rsidR="00BE672F" w:rsidDel="00CD4074" w:rsidRDefault="00BE672F" w:rsidP="009A5C42">
            <w:pPr>
              <w:shd w:val="clear" w:color="auto" w:fill="FFFF00"/>
              <w:jc w:val="center"/>
              <w:rPr>
                <w:del w:id="5444" w:author="Bambi C" w:date="2022-08-24T14:17:00Z"/>
                <w:moveTo w:id="5445" w:author="Bambi C" w:date="2022-08-19T11:45:00Z"/>
              </w:rPr>
              <w:pPrChange w:id="5446" w:author="Bambi C" w:date="2022-08-24T14:14:00Z">
                <w:pPr>
                  <w:shd w:val="clear" w:color="auto" w:fill="FFFF00"/>
                </w:pPr>
              </w:pPrChange>
            </w:pPr>
            <w:moveTo w:id="5447" w:author="Bambi C" w:date="2022-08-19T11:45:00Z">
              <w:del w:id="5448" w:author="Bambi C" w:date="2022-08-24T14:17:00Z">
                <w:r w:rsidRPr="00CC452E" w:rsidDel="00CD4074">
                  <w:delText>yes</w:delText>
                </w:r>
              </w:del>
            </w:moveTo>
          </w:p>
        </w:tc>
        <w:tc>
          <w:tcPr>
            <w:tcW w:w="1223" w:type="dxa"/>
            <w:tcPrChange w:id="5449" w:author="Bambi C" w:date="2022-08-24T14:15:00Z">
              <w:tcPr>
                <w:tcW w:w="1141" w:type="dxa"/>
              </w:tcPr>
            </w:tcPrChange>
          </w:tcPr>
          <w:p w14:paraId="0DC75C64" w14:textId="066D7082" w:rsidR="00BE672F" w:rsidDel="00CD4074" w:rsidRDefault="00BE672F" w:rsidP="009A5C42">
            <w:pPr>
              <w:keepNext/>
              <w:shd w:val="clear" w:color="auto" w:fill="FFFF00"/>
              <w:jc w:val="center"/>
              <w:rPr>
                <w:del w:id="5450" w:author="Bambi C" w:date="2022-08-24T14:17:00Z"/>
                <w:moveTo w:id="5451" w:author="Bambi C" w:date="2022-08-19T11:45:00Z"/>
              </w:rPr>
              <w:pPrChange w:id="5452" w:author="Bambi C" w:date="2022-08-24T14:14:00Z">
                <w:pPr>
                  <w:keepNext/>
                  <w:shd w:val="clear" w:color="auto" w:fill="FFFF00"/>
                </w:pPr>
              </w:pPrChange>
            </w:pPr>
            <w:moveTo w:id="5453" w:author="Bambi C" w:date="2022-08-19T11:45:00Z">
              <w:del w:id="5454" w:author="Bambi C" w:date="2022-08-24T14:17:00Z">
                <w:r w:rsidRPr="00CC452E" w:rsidDel="00CD4074">
                  <w:delText>pass</w:delText>
                </w:r>
              </w:del>
            </w:moveTo>
          </w:p>
        </w:tc>
      </w:tr>
    </w:tbl>
    <w:p w14:paraId="355F773B" w14:textId="416F70CA" w:rsidR="00665ABA" w:rsidRPr="00BC00BC" w:rsidDel="00665ABA" w:rsidRDefault="00665ABA" w:rsidP="00665ABA">
      <w:pPr>
        <w:pStyle w:val="Caption"/>
        <w:rPr>
          <w:del w:id="5455" w:author="Bambi C" w:date="2022-08-19T11:45:00Z"/>
          <w:moveTo w:id="5456" w:author="Bambi C" w:date="2022-08-19T11:45:00Z"/>
        </w:rPr>
      </w:pPr>
      <w:bookmarkStart w:id="5457" w:name="_Ref111374159"/>
      <w:moveTo w:id="5458" w:author="Bambi C" w:date="2022-08-19T11:45:00Z">
        <w:del w:id="5459" w:author="Bambi C" w:date="2022-08-24T14:17:00Z">
          <w:r w:rsidDel="00CD4074">
            <w:delText xml:space="preserve">Figure </w:delText>
          </w:r>
          <w:r w:rsidDel="00CD4074">
            <w:rPr>
              <w:b w:val="0"/>
              <w:bCs w:val="0"/>
            </w:rPr>
            <w:fldChar w:fldCharType="begin"/>
          </w:r>
          <w:r w:rsidDel="00CD4074">
            <w:delInstrText xml:space="preserve"> SEQ Figure \* ARABIC </w:delInstrText>
          </w:r>
          <w:r w:rsidDel="00CD4074">
            <w:rPr>
              <w:b w:val="0"/>
              <w:bCs w:val="0"/>
            </w:rPr>
            <w:fldChar w:fldCharType="separate"/>
          </w:r>
          <w:r w:rsidDel="00CD4074">
            <w:rPr>
              <w:noProof/>
            </w:rPr>
            <w:delText>11</w:delText>
          </w:r>
          <w:r w:rsidDel="00CD4074">
            <w:rPr>
              <w:b w:val="0"/>
              <w:bCs w:val="0"/>
            </w:rPr>
            <w:fldChar w:fldCharType="end"/>
          </w:r>
          <w:bookmarkEnd w:id="5457"/>
          <w:r w:rsidDel="00CD4074">
            <w:delText>. Table for tracking module development status</w:delText>
          </w:r>
        </w:del>
      </w:moveTo>
      <w:ins w:id="5460" w:author="Bambi C" w:date="2022-08-24T14:17:00Z">
        <w:r w:rsidR="00CD4074">
          <w:t xml:space="preserve"> </w:t>
        </w:r>
      </w:ins>
    </w:p>
    <w:moveToRangeEnd w:id="4987"/>
    <w:p w14:paraId="162EA45F" w14:textId="5F838746" w:rsidR="00CF17D1" w:rsidRPr="009E33F3" w:rsidRDefault="00AC4CB4" w:rsidP="00B73B90">
      <w:pPr>
        <w:tabs>
          <w:tab w:val="left" w:pos="1258"/>
        </w:tabs>
      </w:pPr>
      <w:r w:rsidRPr="009E33F3">
        <w:t xml:space="preserve">For the purpose of this assignment, testing is performed in </w:t>
      </w:r>
      <w:r w:rsidR="00F0497B" w:rsidRPr="009E33F3">
        <w:t>PyCharm IDE</w:t>
      </w:r>
      <w:r w:rsidRPr="009E33F3">
        <w:t>.</w:t>
      </w:r>
    </w:p>
    <w:p w14:paraId="7AE1AC07" w14:textId="4F50CAE7" w:rsidR="000B2317" w:rsidRPr="009E33F3" w:rsidRDefault="000B2317" w:rsidP="00B73B90">
      <w:pPr>
        <w:tabs>
          <w:tab w:val="left" w:pos="1258"/>
        </w:tabs>
      </w:pPr>
      <w:r w:rsidRPr="009E33F3">
        <w:t xml:space="preserve">Open </w:t>
      </w:r>
      <w:r w:rsidR="00F0497B" w:rsidRPr="009E33F3">
        <w:t>PyCharm</w:t>
      </w:r>
    </w:p>
    <w:p w14:paraId="13D02641" w14:textId="67B2D404" w:rsidR="000B2317" w:rsidRPr="00BF189C" w:rsidRDefault="00542B6B" w:rsidP="00451F5C">
      <w:pPr>
        <w:tabs>
          <w:tab w:val="left" w:pos="1258"/>
        </w:tabs>
      </w:pPr>
      <w:r w:rsidRPr="00BF189C">
        <w:t xml:space="preserve">PyCharm </w:t>
      </w:r>
      <w:r w:rsidR="00422B5C" w:rsidRPr="00BF189C">
        <w:t xml:space="preserve">&gt; </w:t>
      </w:r>
      <w:r w:rsidR="005F71BE" w:rsidRPr="00BF189C">
        <w:t xml:space="preserve">File &gt; </w:t>
      </w:r>
      <w:r w:rsidR="000B2317" w:rsidRPr="00BF189C">
        <w:t xml:space="preserve">Open </w:t>
      </w:r>
      <w:r w:rsidR="005F71BE" w:rsidRPr="00BF189C">
        <w:t xml:space="preserve">&gt; </w:t>
      </w:r>
      <w:r w:rsidR="00493233" w:rsidRPr="00575EE2">
        <w:t>directory path (</w:t>
      </w:r>
      <w:r w:rsidR="00D23E37">
        <w:t>Section</w:t>
      </w:r>
      <w:r w:rsidR="00F77297">
        <w:t xml:space="preserve"> </w:t>
      </w:r>
      <w:r w:rsidR="00D23E37">
        <w:rPr>
          <w:highlight w:val="yellow"/>
        </w:rPr>
        <w:fldChar w:fldCharType="begin"/>
      </w:r>
      <w:r w:rsidR="00D23E37">
        <w:instrText xml:space="preserve"> REF _Ref108280691 \r \h </w:instrText>
      </w:r>
      <w:r w:rsidR="00BA272F">
        <w:rPr>
          <w:highlight w:val="yellow"/>
        </w:rPr>
        <w:instrText xml:space="preserve"> \* MERGEFORMAT </w:instrText>
      </w:r>
      <w:r w:rsidR="00D23E37">
        <w:rPr>
          <w:highlight w:val="yellow"/>
        </w:rPr>
      </w:r>
      <w:r w:rsidR="00D23E37">
        <w:rPr>
          <w:highlight w:val="yellow"/>
        </w:rPr>
        <w:fldChar w:fldCharType="separate"/>
      </w:r>
      <w:r w:rsidR="00D23E37">
        <w:t>3.6</w:t>
      </w:r>
      <w:r w:rsidR="00D23E37">
        <w:rPr>
          <w:highlight w:val="yellow"/>
        </w:rPr>
        <w:fldChar w:fldCharType="end"/>
      </w:r>
      <w:r w:rsidR="00493233" w:rsidRPr="00575EE2">
        <w:t>)</w:t>
      </w:r>
      <w:r w:rsidR="00A80851" w:rsidRPr="00575EE2">
        <w:t xml:space="preserve"> &gt; </w:t>
      </w:r>
      <w:r w:rsidR="006A11F9">
        <w:t>A0</w:t>
      </w:r>
      <w:del w:id="5461" w:author="Bambi C" w:date="2022-08-19T11:53:00Z">
        <w:r w:rsidR="00EE7584" w:rsidDel="00D46796">
          <w:delText>6</w:delText>
        </w:r>
      </w:del>
      <w:ins w:id="5462" w:author="Bambi C" w:date="2022-08-19T11:53:00Z">
        <w:r w:rsidR="00D46796">
          <w:t>7</w:t>
        </w:r>
      </w:ins>
      <w:r w:rsidR="000A7C65">
        <w:t>-</w:t>
      </w:r>
      <w:r w:rsidR="006A11F9">
        <w:t>RSar</w:t>
      </w:r>
      <w:r w:rsidR="00A80851" w:rsidRPr="00575EE2">
        <w:t>.py</w:t>
      </w:r>
    </w:p>
    <w:p w14:paraId="722873A5" w14:textId="3FDF8D1F" w:rsidR="000E1822" w:rsidRPr="009E33F3" w:rsidRDefault="00542B6B" w:rsidP="006165AD">
      <w:pPr>
        <w:tabs>
          <w:tab w:val="left" w:pos="1258"/>
        </w:tabs>
        <w:rPr>
          <w:highlight w:val="yellow"/>
          <w:u w:val="single"/>
        </w:rPr>
      </w:pPr>
      <w:r w:rsidRPr="009E33F3">
        <w:t xml:space="preserve">PyCharm </w:t>
      </w:r>
      <w:r w:rsidR="00CF17D1" w:rsidRPr="009E33F3">
        <w:t xml:space="preserve">&gt; </w:t>
      </w:r>
      <w:r w:rsidR="00737F04" w:rsidRPr="009E33F3">
        <w:t xml:space="preserve">Run </w:t>
      </w:r>
      <w:r w:rsidRPr="009E33F3">
        <w:t xml:space="preserve">&gt; </w:t>
      </w:r>
      <w:r w:rsidR="00575EE2">
        <w:t>“</w:t>
      </w:r>
      <w:r w:rsidR="000A7C65">
        <w:t>A0</w:t>
      </w:r>
      <w:ins w:id="5463" w:author="Bambi C" w:date="2022-08-24T14:21:00Z">
        <w:r w:rsidR="006165AD">
          <w:t>7</w:t>
        </w:r>
      </w:ins>
      <w:del w:id="5464" w:author="Bambi C" w:date="2022-08-24T14:21:00Z">
        <w:r w:rsidR="00EE7584" w:rsidDel="006165AD">
          <w:delText>6</w:delText>
        </w:r>
      </w:del>
      <w:r w:rsidR="000A7C65">
        <w:t>-RSar</w:t>
      </w:r>
      <w:r w:rsidR="00354198">
        <w:t>”</w:t>
      </w:r>
    </w:p>
    <w:p w14:paraId="4C105E92" w14:textId="50CBEF3C" w:rsidR="00B95B38" w:rsidRDefault="00575EE2" w:rsidP="006165AD">
      <w:pPr>
        <w:tabs>
          <w:tab w:val="left" w:pos="1258"/>
        </w:tabs>
      </w:pPr>
      <w:r w:rsidRPr="00BA272F">
        <w:t>For</w:t>
      </w:r>
      <w:r w:rsidR="006B56E8" w:rsidRPr="00BA272F">
        <w:t xml:space="preserve"> this assignment and </w:t>
      </w:r>
      <w:r w:rsidR="005853FD" w:rsidRPr="00BA272F">
        <w:t>based on the</w:t>
      </w:r>
      <w:r w:rsidR="006B56E8" w:rsidRPr="00BA272F">
        <w:t xml:space="preserve"> limitations placed on the inputs of the user,</w:t>
      </w:r>
      <w:r w:rsidR="008D4050" w:rsidRPr="00BA272F">
        <w:t xml:space="preserve"> </w:t>
      </w:r>
      <w:r w:rsidRPr="00BA272F">
        <w:t xml:space="preserve">I </w:t>
      </w:r>
      <w:r w:rsidR="008D4050" w:rsidRPr="00BA272F">
        <w:t xml:space="preserve">intend to limit my </w:t>
      </w:r>
      <w:r w:rsidR="00B95B38" w:rsidRPr="00BA272F">
        <w:t>test cases</w:t>
      </w:r>
      <w:r w:rsidR="008D4050" w:rsidRPr="00BA272F">
        <w:t xml:space="preserve"> to expected errors and </w:t>
      </w:r>
      <w:r w:rsidR="00B95B38" w:rsidRPr="00BA272F">
        <w:t>a few valid input types</w:t>
      </w:r>
      <w:r w:rsidR="00CA5486" w:rsidRPr="00BA272F">
        <w:t xml:space="preserve"> (</w:t>
      </w:r>
      <w:r w:rsidR="00F1276F" w:rsidRPr="00BA272F">
        <w:fldChar w:fldCharType="begin"/>
      </w:r>
      <w:r w:rsidR="00F1276F" w:rsidRPr="00BA272F">
        <w:instrText xml:space="preserve"> REF _Ref109756285 \h  \* MERGEFORMAT </w:instrText>
      </w:r>
      <w:r w:rsidR="00F1276F" w:rsidRPr="00BA272F">
        <w:fldChar w:fldCharType="separate"/>
      </w:r>
      <w:ins w:id="5465" w:author="Bambi C" w:date="2022-08-24T14:21:00Z">
        <w:r w:rsidR="006165AD" w:rsidRPr="00D33C92">
          <w:t xml:space="preserve">Figure </w:t>
        </w:r>
        <w:r w:rsidR="006165AD">
          <w:t>16</w:t>
        </w:r>
      </w:ins>
      <w:del w:id="5466" w:author="Bambi C" w:date="2022-08-24T14:21:00Z">
        <w:r w:rsidR="00EB3E36" w:rsidRPr="00C46270" w:rsidDel="006165AD">
          <w:delText xml:space="preserve">Figure </w:delText>
        </w:r>
        <w:r w:rsidR="00EB3E36" w:rsidRPr="00BA272F" w:rsidDel="006165AD">
          <w:delText>28</w:delText>
        </w:r>
      </w:del>
      <w:r w:rsidR="00F1276F" w:rsidRPr="00BA272F">
        <w:fldChar w:fldCharType="end"/>
      </w:r>
      <w:r w:rsidR="00CA5486" w:rsidRPr="00BA272F">
        <w:t>)</w:t>
      </w:r>
      <w:r w:rsidR="00A80851" w:rsidRPr="00BA272F">
        <w:t>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0"/>
        <w:gridCol w:w="5976"/>
        <w:gridCol w:w="918"/>
      </w:tblGrid>
      <w:tr w:rsidR="004F4849" w:rsidRPr="006B73A0" w14:paraId="3C928856" w14:textId="77777777" w:rsidTr="00D20A4F">
        <w:trPr>
          <w:tblHeader/>
        </w:trPr>
        <w:tc>
          <w:tcPr>
            <w:tcW w:w="674" w:type="dxa"/>
            <w:shd w:val="clear" w:color="auto" w:fill="EEE6F3" w:themeFill="accent1" w:themeFillTint="33"/>
          </w:tcPr>
          <w:p w14:paraId="06F3B431" w14:textId="1E41EFD2" w:rsidR="00E27186" w:rsidRPr="00451F5C" w:rsidRDefault="00E27186" w:rsidP="00451F5C">
            <w:pPr>
              <w:tabs>
                <w:tab w:val="left" w:pos="1258"/>
              </w:tabs>
              <w:jc w:val="center"/>
              <w:rPr>
                <w:b/>
                <w:bCs/>
              </w:rPr>
            </w:pPr>
            <w:r w:rsidRPr="00C01EC1">
              <w:rPr>
                <w:b/>
                <w:bCs/>
              </w:rPr>
              <w:t xml:space="preserve">Test </w:t>
            </w:r>
            <w:r w:rsidR="00B47B81" w:rsidRPr="00C01EC1">
              <w:rPr>
                <w:b/>
                <w:bCs/>
              </w:rPr>
              <w:t xml:space="preserve">flow </w:t>
            </w:r>
            <w:r w:rsidRPr="00C01EC1">
              <w:rPr>
                <w:b/>
                <w:bCs/>
              </w:rPr>
              <w:t>ID</w:t>
            </w:r>
          </w:p>
        </w:tc>
        <w:tc>
          <w:tcPr>
            <w:tcW w:w="1990" w:type="dxa"/>
            <w:shd w:val="clear" w:color="auto" w:fill="EEE6F3" w:themeFill="accent1" w:themeFillTint="33"/>
          </w:tcPr>
          <w:p w14:paraId="190BC499" w14:textId="77777777" w:rsidR="00E27186" w:rsidRPr="00E27186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Test description</w:t>
            </w:r>
          </w:p>
          <w:p w14:paraId="3F03C091" w14:textId="37CAC04C" w:rsidR="00E27186" w:rsidRPr="009E33F3" w:rsidRDefault="00E27186" w:rsidP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76" w:type="dxa"/>
            <w:shd w:val="clear" w:color="auto" w:fill="EEE6F3" w:themeFill="accent1" w:themeFillTint="33"/>
          </w:tcPr>
          <w:p w14:paraId="14D07ADB" w14:textId="5543F473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Actual output</w:t>
            </w:r>
          </w:p>
        </w:tc>
        <w:tc>
          <w:tcPr>
            <w:tcW w:w="918" w:type="dxa"/>
            <w:shd w:val="clear" w:color="auto" w:fill="EEE6F3" w:themeFill="accent1" w:themeFillTint="33"/>
          </w:tcPr>
          <w:p w14:paraId="1D05E13A" w14:textId="7BBF92BF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Result</w:t>
            </w:r>
          </w:p>
        </w:tc>
      </w:tr>
      <w:tr w:rsidR="00D85AFA" w:rsidRPr="00F93B9C" w14:paraId="2CC24F8A" w14:textId="77777777" w:rsidTr="00D20A4F">
        <w:tc>
          <w:tcPr>
            <w:tcW w:w="674" w:type="dxa"/>
          </w:tcPr>
          <w:p w14:paraId="214B4913" w14:textId="1D5C3288" w:rsidR="00E27186" w:rsidRPr="00C01EC1" w:rsidRDefault="00C01EC1" w:rsidP="00451F5C">
            <w:pPr>
              <w:tabs>
                <w:tab w:val="left" w:pos="1258"/>
              </w:tabs>
              <w:jc w:val="center"/>
            </w:pPr>
            <w:r w:rsidRPr="00451F5C">
              <w:t>1</w:t>
            </w:r>
          </w:p>
        </w:tc>
        <w:tc>
          <w:tcPr>
            <w:tcW w:w="1990" w:type="dxa"/>
          </w:tcPr>
          <w:p w14:paraId="6D202F9C" w14:textId="7A8B2508" w:rsidR="00FC6D48" w:rsidRPr="009E33F3" w:rsidRDefault="00CD73E6" w:rsidP="00F0497B">
            <w:pPr>
              <w:tabs>
                <w:tab w:val="left" w:pos="1258"/>
              </w:tabs>
            </w:pPr>
            <w:r>
              <w:t xml:space="preserve"> </w:t>
            </w:r>
            <w:r w:rsidR="007775E1">
              <w:t>Start program</w:t>
            </w:r>
          </w:p>
        </w:tc>
        <w:tc>
          <w:tcPr>
            <w:tcW w:w="5976" w:type="dxa"/>
          </w:tcPr>
          <w:p w14:paraId="3375A39A" w14:textId="0F89F566" w:rsidR="007775E1" w:rsidRDefault="004805C9" w:rsidP="00A8339C">
            <w:pPr>
              <w:tabs>
                <w:tab w:val="left" w:pos="1258"/>
              </w:tabs>
            </w:pPr>
            <w:r w:rsidRPr="00A8339C">
              <w:t xml:space="preserve">Start program </w:t>
            </w:r>
            <w:r w:rsidR="00D34C77" w:rsidRPr="00A8339C">
              <w:t>/ Open data file and display contents</w:t>
            </w:r>
          </w:p>
          <w:p w14:paraId="1EAE5543" w14:textId="37619756" w:rsidR="007775E1" w:rsidRDefault="00312388">
            <w:pPr>
              <w:tabs>
                <w:tab w:val="left" w:pos="1258"/>
              </w:tabs>
            </w:pPr>
            <w:ins w:id="5467" w:author="Bambi C" w:date="2022-08-24T20:21:00Z">
              <w:r w:rsidRPr="00312388">
                <w:lastRenderedPageBreak/>
                <w:drawing>
                  <wp:inline distT="0" distB="0" distL="0" distR="0" wp14:anchorId="35F780EE" wp14:editId="462FA626">
                    <wp:extent cx="3657600" cy="3849624"/>
                    <wp:effectExtent l="0" t="0" r="0" b="0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96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468" w:author="Bambi C" w:date="2022-08-19T11:52:00Z">
              <w:r w:rsidR="002A3C33" w:rsidRPr="002A3C33" w:rsidDel="00D46796">
                <w:rPr>
                  <w:noProof/>
                </w:rPr>
                <w:drawing>
                  <wp:inline distT="0" distB="0" distL="0" distR="0" wp14:anchorId="686A71A1" wp14:editId="0B465AAA">
                    <wp:extent cx="3657600" cy="4023360"/>
                    <wp:effectExtent l="0" t="0" r="0" b="0"/>
                    <wp:docPr id="9" name="Picture 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02336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EA03580" w14:textId="0C0E3696" w:rsidR="00766177" w:rsidRPr="009E33F3" w:rsidRDefault="00766177" w:rsidP="004329E5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4331613E" w14:textId="46BE8E94" w:rsidR="00E27186" w:rsidRPr="009E33F3" w:rsidRDefault="00E27186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lastRenderedPageBreak/>
              <w:t>Pass</w:t>
            </w:r>
          </w:p>
        </w:tc>
      </w:tr>
      <w:tr w:rsidR="00D85AFA" w:rsidRPr="00F93B9C" w14:paraId="763E8247" w14:textId="77777777" w:rsidTr="00D20A4F">
        <w:tc>
          <w:tcPr>
            <w:tcW w:w="674" w:type="dxa"/>
          </w:tcPr>
          <w:p w14:paraId="4F53504E" w14:textId="501DA08A" w:rsidR="00E27186" w:rsidRPr="00451F5C" w:rsidRDefault="00C01EC1" w:rsidP="00451F5C">
            <w:pPr>
              <w:tabs>
                <w:tab w:val="left" w:pos="1258"/>
              </w:tabs>
              <w:jc w:val="center"/>
            </w:pPr>
            <w:r>
              <w:t>2</w:t>
            </w:r>
          </w:p>
        </w:tc>
        <w:tc>
          <w:tcPr>
            <w:tcW w:w="1990" w:type="dxa"/>
          </w:tcPr>
          <w:p w14:paraId="6B681DB3" w14:textId="4E440E5A" w:rsidR="00353F44" w:rsidRPr="009E33F3" w:rsidRDefault="003144EA" w:rsidP="00933216">
            <w:pPr>
              <w:tabs>
                <w:tab w:val="left" w:pos="1258"/>
              </w:tabs>
            </w:pPr>
            <w:ins w:id="5469" w:author="Bambi C" w:date="2022-08-24T20:40:00Z">
              <w:r>
                <w:t xml:space="preserve">Happy </w:t>
              </w:r>
            </w:ins>
            <w:del w:id="5470" w:author="Bambi C" w:date="2022-08-24T20:41:00Z">
              <w:r w:rsidR="004B533E" w:rsidDel="003144EA">
                <w:delText>Flow</w:delText>
              </w:r>
            </w:del>
            <w:ins w:id="5471" w:author="Bambi C" w:date="2022-08-24T20:41:00Z">
              <w:r>
                <w:t>f</w:t>
              </w:r>
              <w:r>
                <w:t>low</w:t>
              </w:r>
            </w:ins>
            <w:r w:rsidR="004B533E">
              <w:t xml:space="preserve">: </w:t>
            </w:r>
            <w:del w:id="5472" w:author="Bambi C" w:date="2022-08-24T19:52:00Z">
              <w:r w:rsidR="005A3E30" w:rsidDel="008503DC">
                <w:delText>Add tasks to Save</w:delText>
              </w:r>
            </w:del>
            <w:ins w:id="5473" w:author="Bambi C" w:date="2022-08-24T19:53:00Z">
              <w:r w:rsidR="008503DC">
                <w:t>Add data, Quit without saving, Save, Reopen file</w:t>
              </w:r>
            </w:ins>
          </w:p>
        </w:tc>
        <w:tc>
          <w:tcPr>
            <w:tcW w:w="5976" w:type="dxa"/>
          </w:tcPr>
          <w:p w14:paraId="00BBA589" w14:textId="797D39C1" w:rsidR="00DF1333" w:rsidRDefault="002247B2" w:rsidP="00BD0A5D">
            <w:pPr>
              <w:tabs>
                <w:tab w:val="left" w:pos="1258"/>
              </w:tabs>
            </w:pPr>
            <w:del w:id="5474" w:author="Bambi C" w:date="2022-08-24T19:51:00Z">
              <w:r w:rsidDel="00814710">
                <w:delText xml:space="preserve">Enter </w:delText>
              </w:r>
            </w:del>
            <w:ins w:id="5475" w:author="Bambi C" w:date="2022-08-24T19:51:00Z">
              <w:r w:rsidR="00814710">
                <w:t>Add</w:t>
              </w:r>
              <w:r w:rsidR="00814710">
                <w:t xml:space="preserve"> </w:t>
              </w:r>
            </w:ins>
            <w:r>
              <w:t>data</w:t>
            </w:r>
          </w:p>
          <w:p w14:paraId="78F07561" w14:textId="4D2E2A2A" w:rsidR="00602E0D" w:rsidRPr="00451F5C" w:rsidRDefault="0074756F" w:rsidP="00BD0A5D">
            <w:pPr>
              <w:tabs>
                <w:tab w:val="left" w:pos="1258"/>
              </w:tabs>
              <w:rPr>
                <w:i/>
                <w:iCs w:val="0"/>
              </w:rPr>
            </w:pPr>
            <w:ins w:id="5476" w:author="Bambi C" w:date="2022-08-24T19:47:00Z">
              <w:r>
                <w:rPr>
                  <w:i/>
                  <w:iCs w:val="0"/>
                </w:rPr>
                <w:t>Name</w:t>
              </w:r>
            </w:ins>
            <w:del w:id="5477" w:author="Bambi C" w:date="2022-08-24T19:47:00Z">
              <w:r w:rsidR="00602E0D" w:rsidRPr="00451F5C" w:rsidDel="0074756F">
                <w:rPr>
                  <w:i/>
                  <w:iCs w:val="0"/>
                </w:rPr>
                <w:delText>Task</w:delText>
              </w:r>
            </w:del>
            <w:r w:rsidR="00602E0D" w:rsidRPr="00451F5C">
              <w:rPr>
                <w:i/>
                <w:iCs w:val="0"/>
              </w:rPr>
              <w:t xml:space="preserve">: </w:t>
            </w:r>
            <w:r w:rsidR="000F45E7">
              <w:rPr>
                <w:i/>
                <w:iCs w:val="0"/>
              </w:rPr>
              <w:t>“</w:t>
            </w:r>
            <w:del w:id="5478" w:author="Bambi C" w:date="2022-08-24T19:48:00Z">
              <w:r w:rsidR="00602E0D" w:rsidRPr="00451F5C" w:rsidDel="0074756F">
                <w:rPr>
                  <w:i/>
                  <w:iCs w:val="0"/>
                </w:rPr>
                <w:delText>task4</w:delText>
              </w:r>
            </w:del>
            <w:ins w:id="5479" w:author="Bambi C" w:date="2022-08-24T19:48:00Z">
              <w:r>
                <w:rPr>
                  <w:i/>
                  <w:iCs w:val="0"/>
                </w:rPr>
                <w:t>Name7</w:t>
              </w:r>
            </w:ins>
            <w:r w:rsidR="000F45E7">
              <w:rPr>
                <w:i/>
                <w:iCs w:val="0"/>
              </w:rPr>
              <w:t>”</w:t>
            </w:r>
            <w:r w:rsidR="00957030">
              <w:rPr>
                <w:i/>
                <w:iCs w:val="0"/>
              </w:rPr>
              <w:t xml:space="preserve">, </w:t>
            </w:r>
            <w:ins w:id="5480" w:author="Bambi C" w:date="2022-08-24T19:48:00Z">
              <w:r>
                <w:rPr>
                  <w:i/>
                  <w:iCs w:val="0"/>
                </w:rPr>
                <w:t>Circle</w:t>
              </w:r>
            </w:ins>
            <w:del w:id="5481" w:author="Bambi C" w:date="2022-08-24T19:48:00Z">
              <w:r w:rsidR="00602E0D" w:rsidRPr="00451F5C" w:rsidDel="0074756F">
                <w:rPr>
                  <w:i/>
                  <w:iCs w:val="0"/>
                </w:rPr>
                <w:delText>Priority</w:delText>
              </w:r>
            </w:del>
            <w:r w:rsidR="00602E0D" w:rsidRPr="00451F5C">
              <w:rPr>
                <w:i/>
                <w:iCs w:val="0"/>
              </w:rPr>
              <w:t xml:space="preserve">: </w:t>
            </w:r>
            <w:r w:rsidR="000F45E7">
              <w:rPr>
                <w:i/>
                <w:iCs w:val="0"/>
              </w:rPr>
              <w:t>“</w:t>
            </w:r>
            <w:ins w:id="5482" w:author="Bambi C" w:date="2022-08-24T19:48:00Z">
              <w:r w:rsidR="00EA13E9">
                <w:rPr>
                  <w:i/>
                  <w:iCs w:val="0"/>
                </w:rPr>
                <w:t>Business</w:t>
              </w:r>
            </w:ins>
            <w:del w:id="5483" w:author="Bambi C" w:date="2022-08-24T19:48:00Z">
              <w:r w:rsidR="00602E0D" w:rsidRPr="00451F5C" w:rsidDel="0074756F">
                <w:rPr>
                  <w:i/>
                  <w:iCs w:val="0"/>
                </w:rPr>
                <w:delText>p4</w:delText>
              </w:r>
            </w:del>
            <w:r w:rsidR="000F45E7">
              <w:rPr>
                <w:i/>
                <w:iCs w:val="0"/>
              </w:rPr>
              <w:t>”</w:t>
            </w:r>
            <w:ins w:id="5484" w:author="Bambi C" w:date="2022-08-24T19:48:00Z">
              <w:r w:rsidR="00EA13E9">
                <w:rPr>
                  <w:i/>
                  <w:iCs w:val="0"/>
                </w:rPr>
                <w:t>, DOB: “1900-7-7”</w:t>
              </w:r>
            </w:ins>
          </w:p>
          <w:p w14:paraId="6595F2FC" w14:textId="0C65F27B" w:rsidR="00957030" w:rsidRPr="00814710" w:rsidDel="00A8339C" w:rsidRDefault="00FC5241" w:rsidP="00BD0A5D">
            <w:pPr>
              <w:tabs>
                <w:tab w:val="left" w:pos="1258"/>
              </w:tabs>
              <w:rPr>
                <w:del w:id="5485" w:author="Bambi C" w:date="2022-08-24T19:49:00Z"/>
                <w:rPrChange w:id="5486" w:author="Bambi C" w:date="2022-08-24T19:51:00Z">
                  <w:rPr>
                    <w:del w:id="5487" w:author="Bambi C" w:date="2022-08-24T19:49:00Z"/>
                    <w:i/>
                    <w:iCs w:val="0"/>
                  </w:rPr>
                </w:rPrChange>
              </w:rPr>
              <w:pPrChange w:id="5488" w:author="Bambi C" w:date="2022-08-24T19:51:00Z">
                <w:pPr>
                  <w:tabs>
                    <w:tab w:val="left" w:pos="1258"/>
                  </w:tabs>
                </w:pPr>
              </w:pPrChange>
            </w:pPr>
            <w:ins w:id="5489" w:author="Bambi C" w:date="2022-08-24T20:23:00Z">
              <w:r w:rsidRPr="00FC5241">
                <w:lastRenderedPageBreak/>
                <w:drawing>
                  <wp:inline distT="0" distB="0" distL="0" distR="0" wp14:anchorId="3E1407E4" wp14:editId="3D40EA9F">
                    <wp:extent cx="3657600" cy="3840480"/>
                    <wp:effectExtent l="0" t="0" r="0" b="0"/>
                    <wp:docPr id="23" name="Picture 2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490" w:author="Bambi C" w:date="2022-08-24T19:49:00Z">
              <w:r w:rsidR="00602E0D" w:rsidRPr="00814710" w:rsidDel="00A8339C">
                <w:rPr>
                  <w:rPrChange w:id="5491" w:author="Bambi C" w:date="2022-08-24T19:51:00Z">
                    <w:rPr>
                      <w:i/>
                      <w:iCs w:val="0"/>
                    </w:rPr>
                  </w:rPrChange>
                </w:rPr>
                <w:delText xml:space="preserve">Task: </w:delText>
              </w:r>
              <w:r w:rsidR="000F45E7" w:rsidRPr="00814710" w:rsidDel="00A8339C">
                <w:rPr>
                  <w:rPrChange w:id="5492" w:author="Bambi C" w:date="2022-08-24T19:51:00Z">
                    <w:rPr>
                      <w:i/>
                      <w:iCs w:val="0"/>
                    </w:rPr>
                  </w:rPrChange>
                </w:rPr>
                <w:delText>“</w:delText>
              </w:r>
              <w:r w:rsidR="00602E0D" w:rsidRPr="00814710" w:rsidDel="00A8339C">
                <w:rPr>
                  <w:rPrChange w:id="5493" w:author="Bambi C" w:date="2022-08-24T19:51:00Z">
                    <w:rPr>
                      <w:i/>
                      <w:iCs w:val="0"/>
                    </w:rPr>
                  </w:rPrChange>
                </w:rPr>
                <w:delText>TASK</w:delText>
              </w:r>
              <w:r w:rsidR="00601FA6" w:rsidRPr="00814710" w:rsidDel="00A8339C">
                <w:rPr>
                  <w:rPrChange w:id="5494" w:author="Bambi C" w:date="2022-08-24T19:51:00Z">
                    <w:rPr>
                      <w:i/>
                      <w:iCs w:val="0"/>
                    </w:rPr>
                  </w:rPrChange>
                </w:rPr>
                <w:delText>6</w:delText>
              </w:r>
              <w:r w:rsidR="000F45E7" w:rsidRPr="00814710" w:rsidDel="00A8339C">
                <w:rPr>
                  <w:rPrChange w:id="5495" w:author="Bambi C" w:date="2022-08-24T19:51:00Z">
                    <w:rPr>
                      <w:i/>
                      <w:iCs w:val="0"/>
                    </w:rPr>
                  </w:rPrChange>
                </w:rPr>
                <w:delText>”</w:delText>
              </w:r>
              <w:r w:rsidR="00957030" w:rsidRPr="00814710" w:rsidDel="00A8339C">
                <w:rPr>
                  <w:rPrChange w:id="5496" w:author="Bambi C" w:date="2022-08-24T19:51:00Z">
                    <w:rPr>
                      <w:i/>
                      <w:iCs w:val="0"/>
                    </w:rPr>
                  </w:rPrChange>
                </w:rPr>
                <w:delText xml:space="preserve">, </w:delText>
              </w:r>
              <w:r w:rsidR="00602E0D" w:rsidRPr="00814710" w:rsidDel="00A8339C">
                <w:rPr>
                  <w:rPrChange w:id="5497" w:author="Bambi C" w:date="2022-08-24T19:51:00Z">
                    <w:rPr>
                      <w:i/>
                      <w:iCs w:val="0"/>
                    </w:rPr>
                  </w:rPrChange>
                </w:rPr>
                <w:delText xml:space="preserve">Priority: </w:delText>
              </w:r>
              <w:r w:rsidR="000F45E7" w:rsidRPr="00814710" w:rsidDel="00A8339C">
                <w:rPr>
                  <w:rPrChange w:id="5498" w:author="Bambi C" w:date="2022-08-24T19:51:00Z">
                    <w:rPr>
                      <w:i/>
                      <w:iCs w:val="0"/>
                    </w:rPr>
                  </w:rPrChange>
                </w:rPr>
                <w:delText>“</w:delText>
              </w:r>
              <w:r w:rsidR="00602E0D" w:rsidRPr="00814710" w:rsidDel="00A8339C">
                <w:rPr>
                  <w:rPrChange w:id="5499" w:author="Bambi C" w:date="2022-08-24T19:51:00Z">
                    <w:rPr>
                      <w:i/>
                      <w:iCs w:val="0"/>
                    </w:rPr>
                  </w:rPrChange>
                </w:rPr>
                <w:delText>P</w:delText>
              </w:r>
              <w:r w:rsidR="00601FA6" w:rsidRPr="00814710" w:rsidDel="00A8339C">
                <w:rPr>
                  <w:rPrChange w:id="5500" w:author="Bambi C" w:date="2022-08-24T19:51:00Z">
                    <w:rPr>
                      <w:i/>
                      <w:iCs w:val="0"/>
                    </w:rPr>
                  </w:rPrChange>
                </w:rPr>
                <w:delText>6</w:delText>
              </w:r>
              <w:r w:rsidR="000F45E7" w:rsidRPr="00814710" w:rsidDel="00A8339C">
                <w:rPr>
                  <w:rPrChange w:id="5501" w:author="Bambi C" w:date="2022-08-24T19:51:00Z">
                    <w:rPr>
                      <w:i/>
                      <w:iCs w:val="0"/>
                    </w:rPr>
                  </w:rPrChange>
                </w:rPr>
                <w:delText>”</w:delText>
              </w:r>
            </w:del>
          </w:p>
          <w:p w14:paraId="7C2E9FF8" w14:textId="441D95AE" w:rsidR="00DF1333" w:rsidRPr="00814710" w:rsidRDefault="006B76B1" w:rsidP="00BD0A5D">
            <w:pPr>
              <w:tabs>
                <w:tab w:val="left" w:pos="1258"/>
              </w:tabs>
            </w:pPr>
            <w:del w:id="5502" w:author="Bambi C" w:date="2022-08-19T11:52:00Z">
              <w:r w:rsidRPr="00814710" w:rsidDel="00D46796">
                <w:rPr>
                  <w:noProof/>
                </w:rPr>
                <w:drawing>
                  <wp:inline distT="0" distB="0" distL="0" distR="0" wp14:anchorId="43DDBD35" wp14:editId="3E0410BF">
                    <wp:extent cx="3657600" cy="384048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5C2CB9F3" w14:textId="77777777" w:rsidR="00602E0D" w:rsidRPr="00814710" w:rsidRDefault="00602E0D" w:rsidP="00BD0A5D">
            <w:pPr>
              <w:tabs>
                <w:tab w:val="left" w:pos="1258"/>
              </w:tabs>
            </w:pPr>
          </w:p>
          <w:p w14:paraId="3A3DF3E5" w14:textId="083B376D" w:rsidR="00DF1333" w:rsidRDefault="00DF1333" w:rsidP="00BD0A5D">
            <w:pPr>
              <w:tabs>
                <w:tab w:val="left" w:pos="1258"/>
              </w:tabs>
            </w:pPr>
            <w:del w:id="5503" w:author="Bambi C" w:date="2022-08-24T19:50:00Z">
              <w:r w:rsidDel="00A8339C">
                <w:delText>Save file</w:delText>
              </w:r>
            </w:del>
            <w:ins w:id="5504" w:author="Bambi C" w:date="2022-08-24T19:50:00Z">
              <w:r w:rsidR="00A8339C">
                <w:t>Quit without saving</w:t>
              </w:r>
            </w:ins>
          </w:p>
          <w:p w14:paraId="6427471E" w14:textId="229DA07F" w:rsidR="00DF1333" w:rsidRDefault="002631C4" w:rsidP="00BD0A5D">
            <w:pPr>
              <w:tabs>
                <w:tab w:val="left" w:pos="1258"/>
              </w:tabs>
            </w:pPr>
            <w:ins w:id="5505" w:author="Bambi C" w:date="2022-08-24T20:25:00Z">
              <w:r w:rsidRPr="002631C4">
                <w:lastRenderedPageBreak/>
                <w:drawing>
                  <wp:inline distT="0" distB="0" distL="0" distR="0" wp14:anchorId="1422E6B4" wp14:editId="746D13E7">
                    <wp:extent cx="3657600" cy="4901184"/>
                    <wp:effectExtent l="0" t="0" r="0" b="0"/>
                    <wp:docPr id="24" name="Picture 2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9011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506" w:author="Bambi C" w:date="2022-08-19T11:52:00Z">
              <w:r w:rsidR="00753C2E" w:rsidRPr="00753C2E" w:rsidDel="00D46796">
                <w:rPr>
                  <w:noProof/>
                </w:rPr>
                <w:drawing>
                  <wp:inline distT="0" distB="0" distL="0" distR="0" wp14:anchorId="7A701A1F" wp14:editId="242899F0">
                    <wp:extent cx="3657600" cy="3840480"/>
                    <wp:effectExtent l="0" t="0" r="0" b="0"/>
                    <wp:docPr id="11" name="Picture 1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1581AAA" w14:textId="77777777" w:rsidR="00DF1333" w:rsidRDefault="00DF1333" w:rsidP="00BD0A5D">
            <w:pPr>
              <w:tabs>
                <w:tab w:val="left" w:pos="1258"/>
              </w:tabs>
              <w:rPr>
                <w:ins w:id="5507" w:author="Bambi C" w:date="2022-08-24T19:50:00Z"/>
              </w:rPr>
            </w:pPr>
          </w:p>
          <w:p w14:paraId="1A62461A" w14:textId="02C24844" w:rsidR="005A20EA" w:rsidRDefault="005A20EA" w:rsidP="00BD0A5D">
            <w:pPr>
              <w:tabs>
                <w:tab w:val="left" w:pos="1258"/>
              </w:tabs>
              <w:rPr>
                <w:ins w:id="5508" w:author="Bambi C" w:date="2022-08-24T19:50:00Z"/>
              </w:rPr>
            </w:pPr>
            <w:ins w:id="5509" w:author="Bambi C" w:date="2022-08-24T19:50:00Z">
              <w:r>
                <w:t>Save file</w:t>
              </w:r>
            </w:ins>
          </w:p>
          <w:p w14:paraId="64B2A802" w14:textId="65E62140" w:rsidR="005A20EA" w:rsidRDefault="008F7734" w:rsidP="00BD0A5D">
            <w:pPr>
              <w:tabs>
                <w:tab w:val="left" w:pos="1258"/>
              </w:tabs>
              <w:rPr>
                <w:ins w:id="5510" w:author="Bambi C" w:date="2022-08-24T19:50:00Z"/>
              </w:rPr>
            </w:pPr>
            <w:ins w:id="5511" w:author="Bambi C" w:date="2022-08-24T20:27:00Z">
              <w:r w:rsidRPr="008F7734">
                <w:drawing>
                  <wp:inline distT="0" distB="0" distL="0" distR="0" wp14:anchorId="489684DE" wp14:editId="7A242CCC">
                    <wp:extent cx="3657600" cy="2276856"/>
                    <wp:effectExtent l="0" t="0" r="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768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F923F04" w14:textId="77777777" w:rsidR="005A20EA" w:rsidRDefault="005A20EA" w:rsidP="00BD0A5D">
            <w:pPr>
              <w:tabs>
                <w:tab w:val="left" w:pos="1258"/>
              </w:tabs>
            </w:pPr>
          </w:p>
          <w:p w14:paraId="22D19951" w14:textId="187A0A06" w:rsidR="00DF740C" w:rsidRDefault="006C46CE" w:rsidP="00BD0A5D">
            <w:pPr>
              <w:tabs>
                <w:tab w:val="left" w:pos="1258"/>
              </w:tabs>
            </w:pPr>
            <w:del w:id="5512" w:author="Bambi C" w:date="2022-08-24T19:50:00Z">
              <w:r w:rsidDel="005A20EA">
                <w:lastRenderedPageBreak/>
                <w:delText>View output data file</w:delText>
              </w:r>
            </w:del>
            <w:ins w:id="5513" w:author="Bambi C" w:date="2022-08-24T19:50:00Z">
              <w:r w:rsidR="005A20EA">
                <w:t>Reopen file</w:t>
              </w:r>
            </w:ins>
          </w:p>
          <w:p w14:paraId="58DCF2B9" w14:textId="66F842BC" w:rsidR="00E27186" w:rsidRDefault="00E00048" w:rsidP="00F604F6">
            <w:pPr>
              <w:tabs>
                <w:tab w:val="left" w:pos="1258"/>
              </w:tabs>
            </w:pPr>
            <w:ins w:id="5514" w:author="Bambi C" w:date="2022-08-24T20:28:00Z">
              <w:r w:rsidRPr="00E00048">
                <w:drawing>
                  <wp:inline distT="0" distB="0" distL="0" distR="0" wp14:anchorId="5D251E68" wp14:editId="19379B2F">
                    <wp:extent cx="3657600" cy="3959352"/>
                    <wp:effectExtent l="0" t="0" r="0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593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5515" w:author="Bambi C" w:date="2022-08-19T11:52:00Z">
              <w:r w:rsidR="009C7B31" w:rsidRPr="009C7B31" w:rsidDel="00D46796">
                <w:rPr>
                  <w:noProof/>
                </w:rPr>
                <w:drawing>
                  <wp:inline distT="0" distB="0" distL="0" distR="0" wp14:anchorId="58986EB1" wp14:editId="08539C3C">
                    <wp:extent cx="3657600" cy="2203704"/>
                    <wp:effectExtent l="0" t="0" r="0" b="0"/>
                    <wp:docPr id="12" name="Picture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5A58503" w14:textId="0F8E1589" w:rsidR="00957030" w:rsidRPr="009E33F3" w:rsidRDefault="00957030" w:rsidP="00F604F6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29ECA5A6" w14:textId="77777777" w:rsidR="00E27186" w:rsidRPr="009E33F3" w:rsidRDefault="00E27186" w:rsidP="00933216">
            <w:pPr>
              <w:tabs>
                <w:tab w:val="left" w:pos="1258"/>
              </w:tabs>
            </w:pPr>
            <w:r w:rsidRPr="00DB5EDB">
              <w:lastRenderedPageBreak/>
              <w:t>Pass</w:t>
            </w:r>
          </w:p>
        </w:tc>
      </w:tr>
      <w:tr w:rsidR="00D85AFA" w:rsidRPr="00F93B9C" w14:paraId="0CE9FEC1" w14:textId="77777777" w:rsidTr="00D20A4F">
        <w:tc>
          <w:tcPr>
            <w:tcW w:w="674" w:type="dxa"/>
          </w:tcPr>
          <w:p w14:paraId="4A1BDD7B" w14:textId="7D94587D" w:rsidR="00CA75EA" w:rsidRPr="00451F5C" w:rsidRDefault="00C01EC1" w:rsidP="00451F5C">
            <w:pPr>
              <w:tabs>
                <w:tab w:val="left" w:pos="1258"/>
              </w:tabs>
              <w:jc w:val="center"/>
            </w:pPr>
            <w:r>
              <w:lastRenderedPageBreak/>
              <w:t>3</w:t>
            </w:r>
          </w:p>
        </w:tc>
        <w:tc>
          <w:tcPr>
            <w:tcW w:w="1990" w:type="dxa"/>
          </w:tcPr>
          <w:p w14:paraId="584DDDB4" w14:textId="2F1CD0E4" w:rsidR="00CA75EA" w:rsidRPr="009E33F3" w:rsidRDefault="008503DC" w:rsidP="00A81556">
            <w:pPr>
              <w:tabs>
                <w:tab w:val="left" w:pos="1258"/>
              </w:tabs>
            </w:pPr>
            <w:ins w:id="5516" w:author="Bambi C" w:date="2022-08-24T19:53:00Z">
              <w:r>
                <w:t xml:space="preserve">Error </w:t>
              </w:r>
            </w:ins>
            <w:del w:id="5517" w:author="Bambi C" w:date="2022-08-24T19:53:00Z">
              <w:r w:rsidR="004B533E" w:rsidDel="008503DC">
                <w:delText>Flow</w:delText>
              </w:r>
            </w:del>
            <w:ins w:id="5518" w:author="Bambi C" w:date="2022-08-24T19:53:00Z">
              <w:r>
                <w:t>f</w:t>
              </w:r>
              <w:r>
                <w:t>low</w:t>
              </w:r>
            </w:ins>
            <w:r w:rsidR="004B533E">
              <w:t xml:space="preserve">: </w:t>
            </w:r>
            <w:ins w:id="5519" w:author="Bambi C" w:date="2022-08-24T19:53:00Z">
              <w:r>
                <w:t xml:space="preserve"> </w:t>
              </w:r>
            </w:ins>
            <w:ins w:id="5520" w:author="Bambi C" w:date="2022-08-24T19:54:00Z">
              <w:r w:rsidR="00107719">
                <w:t>File not found</w:t>
              </w:r>
            </w:ins>
            <w:ins w:id="5521" w:author="Bambi C" w:date="2022-08-24T19:53:00Z">
              <w:r w:rsidR="00107719">
                <w:t xml:space="preserve"> </w:t>
              </w:r>
            </w:ins>
            <w:del w:id="5522" w:author="Bambi C" w:date="2022-08-24T19:53:00Z">
              <w:r w:rsidR="005A3E30" w:rsidDel="008503DC">
                <w:delText>Remove task to Save</w:delText>
              </w:r>
            </w:del>
          </w:p>
        </w:tc>
        <w:tc>
          <w:tcPr>
            <w:tcW w:w="5976" w:type="dxa"/>
          </w:tcPr>
          <w:p w14:paraId="535740B6" w14:textId="69218AD9" w:rsidR="005A3E30" w:rsidDel="00510CFC" w:rsidRDefault="00510CFC">
            <w:pPr>
              <w:shd w:val="clear" w:color="auto" w:fill="FFFF00"/>
              <w:tabs>
                <w:tab w:val="left" w:pos="1258"/>
              </w:tabs>
              <w:rPr>
                <w:del w:id="5523" w:author="Bambi C" w:date="2022-08-24T19:54:00Z"/>
              </w:rPr>
              <w:pPrChange w:id="5524" w:author="Bambi C" w:date="2022-08-19T11:52:00Z">
                <w:pPr>
                  <w:tabs>
                    <w:tab w:val="left" w:pos="1258"/>
                  </w:tabs>
                </w:pPr>
              </w:pPrChange>
            </w:pPr>
            <w:ins w:id="5525" w:author="Bambi C" w:date="2022-08-24T19:54:00Z">
              <w:r>
                <w:t>Change default_file_str to “BadAppData.dat”</w:t>
              </w:r>
            </w:ins>
            <w:del w:id="5526" w:author="Bambi C" w:date="2022-08-24T19:54:00Z">
              <w:r w:rsidR="005A3E30" w:rsidDel="00510CFC">
                <w:delText xml:space="preserve">Remove </w:delText>
              </w:r>
              <w:r w:rsidR="00E86818" w:rsidDel="00510CFC">
                <w:delText>data</w:delText>
              </w:r>
            </w:del>
          </w:p>
          <w:p w14:paraId="79180628" w14:textId="51791031" w:rsidR="00602E0D" w:rsidRPr="00451F5C" w:rsidDel="00510CFC" w:rsidRDefault="00601FA6">
            <w:pPr>
              <w:shd w:val="clear" w:color="auto" w:fill="FFFF00"/>
              <w:tabs>
                <w:tab w:val="left" w:pos="1258"/>
              </w:tabs>
              <w:rPr>
                <w:del w:id="5527" w:author="Bambi C" w:date="2022-08-24T19:54:00Z"/>
                <w:i/>
                <w:iCs w:val="0"/>
              </w:rPr>
              <w:pPrChange w:id="5528" w:author="Bambi C" w:date="2022-08-19T11:53:00Z">
                <w:pPr>
                  <w:tabs>
                    <w:tab w:val="left" w:pos="1258"/>
                  </w:tabs>
                </w:pPr>
              </w:pPrChange>
            </w:pPr>
            <w:del w:id="5529" w:author="Bambi C" w:date="2022-08-24T19:54:00Z">
              <w:r w:rsidRPr="00451F5C" w:rsidDel="00510CFC">
                <w:rPr>
                  <w:i/>
                  <w:iCs w:val="0"/>
                </w:rPr>
                <w:delText xml:space="preserve">Task: </w:delText>
              </w:r>
              <w:r w:rsidR="00E86818" w:rsidDel="00510CFC">
                <w:rPr>
                  <w:i/>
                  <w:iCs w:val="0"/>
                </w:rPr>
                <w:delText>“</w:delText>
              </w:r>
              <w:r w:rsidRPr="00451F5C" w:rsidDel="00510CFC">
                <w:rPr>
                  <w:i/>
                  <w:iCs w:val="0"/>
                </w:rPr>
                <w:delText>TASK4</w:delText>
              </w:r>
              <w:r w:rsidR="00E86818" w:rsidDel="00510CFC">
                <w:rPr>
                  <w:i/>
                  <w:iCs w:val="0"/>
                </w:rPr>
                <w:delText>”</w:delText>
              </w:r>
            </w:del>
          </w:p>
          <w:p w14:paraId="14C14B36" w14:textId="2C6EFD72" w:rsidR="00C76EDD" w:rsidDel="00510CFC" w:rsidRDefault="004B3952" w:rsidP="005A3E30">
            <w:pPr>
              <w:tabs>
                <w:tab w:val="left" w:pos="1258"/>
              </w:tabs>
              <w:rPr>
                <w:del w:id="5530" w:author="Bambi C" w:date="2022-08-24T19:54:00Z"/>
              </w:rPr>
            </w:pPr>
            <w:del w:id="5531" w:author="Bambi C" w:date="2022-08-19T11:52:00Z">
              <w:r w:rsidRPr="004B3952" w:rsidDel="00D46796">
                <w:rPr>
                  <w:noProof/>
                </w:rPr>
                <w:drawing>
                  <wp:inline distT="0" distB="0" distL="0" distR="0" wp14:anchorId="65517BAB" wp14:editId="7EE4AF64">
                    <wp:extent cx="3657600" cy="3191256"/>
                    <wp:effectExtent l="0" t="0" r="0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912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8804E7A" w14:textId="38FDC97E" w:rsidR="00601FA6" w:rsidDel="00510CFC" w:rsidRDefault="00601FA6" w:rsidP="005A3E30">
            <w:pPr>
              <w:tabs>
                <w:tab w:val="left" w:pos="1258"/>
              </w:tabs>
              <w:rPr>
                <w:del w:id="5532" w:author="Bambi C" w:date="2022-08-24T19:54:00Z"/>
              </w:rPr>
            </w:pPr>
          </w:p>
          <w:p w14:paraId="555A6B1F" w14:textId="3F1AD873" w:rsidR="005A3E30" w:rsidDel="00510CFC" w:rsidRDefault="005A3E30">
            <w:pPr>
              <w:shd w:val="clear" w:color="auto" w:fill="FFFF00"/>
              <w:tabs>
                <w:tab w:val="left" w:pos="1258"/>
              </w:tabs>
              <w:rPr>
                <w:del w:id="5533" w:author="Bambi C" w:date="2022-08-24T19:54:00Z"/>
              </w:rPr>
              <w:pPrChange w:id="5534" w:author="Bambi C" w:date="2022-08-19T11:53:00Z">
                <w:pPr>
                  <w:tabs>
                    <w:tab w:val="left" w:pos="1258"/>
                  </w:tabs>
                </w:pPr>
              </w:pPrChange>
            </w:pPr>
            <w:del w:id="5535" w:author="Bambi C" w:date="2022-08-24T19:54:00Z">
              <w:r w:rsidDel="00510CFC">
                <w:delText>Save file</w:delText>
              </w:r>
            </w:del>
          </w:p>
          <w:p w14:paraId="08CC5869" w14:textId="03EE84EE" w:rsidR="005A3E30" w:rsidDel="00510CFC" w:rsidRDefault="004312AF" w:rsidP="005A3E30">
            <w:pPr>
              <w:tabs>
                <w:tab w:val="left" w:pos="1258"/>
              </w:tabs>
              <w:rPr>
                <w:del w:id="5536" w:author="Bambi C" w:date="2022-08-24T19:54:00Z"/>
              </w:rPr>
            </w:pPr>
            <w:del w:id="5537" w:author="Bambi C" w:date="2022-08-19T11:52:00Z">
              <w:r w:rsidRPr="004312AF" w:rsidDel="00D46796">
                <w:rPr>
                  <w:noProof/>
                </w:rPr>
                <w:drawing>
                  <wp:inline distT="0" distB="0" distL="0" distR="0" wp14:anchorId="6BB99909" wp14:editId="2B81E91F">
                    <wp:extent cx="3657600" cy="3127248"/>
                    <wp:effectExtent l="0" t="0" r="0" b="0"/>
                    <wp:docPr id="17" name="Picture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272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3B87915F" w14:textId="706E4712" w:rsidR="00C76EDD" w:rsidDel="00510CFC" w:rsidRDefault="00C76EDD" w:rsidP="005A3E30">
            <w:pPr>
              <w:tabs>
                <w:tab w:val="left" w:pos="1258"/>
              </w:tabs>
              <w:rPr>
                <w:del w:id="5538" w:author="Bambi C" w:date="2022-08-24T19:54:00Z"/>
              </w:rPr>
            </w:pPr>
          </w:p>
          <w:p w14:paraId="68C6BA7C" w14:textId="6B1F183D" w:rsidR="005A3E30" w:rsidDel="00510CFC" w:rsidRDefault="005A3E30">
            <w:pPr>
              <w:shd w:val="clear" w:color="auto" w:fill="FFFF00"/>
              <w:tabs>
                <w:tab w:val="left" w:pos="1258"/>
              </w:tabs>
              <w:rPr>
                <w:del w:id="5539" w:author="Bambi C" w:date="2022-08-24T19:54:00Z"/>
              </w:rPr>
              <w:pPrChange w:id="5540" w:author="Bambi C" w:date="2022-08-19T11:53:00Z">
                <w:pPr>
                  <w:tabs>
                    <w:tab w:val="left" w:pos="1258"/>
                  </w:tabs>
                </w:pPr>
              </w:pPrChange>
            </w:pPr>
            <w:del w:id="5541" w:author="Bambi C" w:date="2022-08-24T19:54:00Z">
              <w:r w:rsidDel="00510CFC">
                <w:delText>View output data file</w:delText>
              </w:r>
            </w:del>
          </w:p>
          <w:p w14:paraId="5B8395D3" w14:textId="3FA23E3C" w:rsidR="005A3E30" w:rsidRDefault="009E5F75" w:rsidP="005A3E30">
            <w:pPr>
              <w:tabs>
                <w:tab w:val="left" w:pos="1258"/>
              </w:tabs>
            </w:pPr>
            <w:del w:id="5542" w:author="Bambi C" w:date="2022-08-19T11:52:00Z">
              <w:r w:rsidRPr="009E5F75" w:rsidDel="00D46796">
                <w:rPr>
                  <w:noProof/>
                </w:rPr>
                <w:drawing>
                  <wp:inline distT="0" distB="0" distL="0" distR="0" wp14:anchorId="5D2CD5BC" wp14:editId="4E3A4D73">
                    <wp:extent cx="3657600" cy="2203704"/>
                    <wp:effectExtent l="0" t="0" r="0" b="0"/>
                    <wp:docPr id="18" name="Picture 1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696862E2" w14:textId="3A266495" w:rsidR="00CA75EA" w:rsidRDefault="004F4849" w:rsidP="000409F2">
            <w:pPr>
              <w:tabs>
                <w:tab w:val="left" w:pos="1258"/>
              </w:tabs>
              <w:rPr>
                <w:ins w:id="5543" w:author="Bambi C" w:date="2022-08-24T19:54:00Z"/>
              </w:rPr>
            </w:pPr>
            <w:ins w:id="5544" w:author="Bambi C" w:date="2022-08-24T20:36:00Z">
              <w:r w:rsidRPr="004F4849">
                <w:lastRenderedPageBreak/>
                <w:drawing>
                  <wp:inline distT="0" distB="0" distL="0" distR="0" wp14:anchorId="6DED7DC5" wp14:editId="62BB632B">
                    <wp:extent cx="3657600" cy="4270248"/>
                    <wp:effectExtent l="0" t="0" r="0" b="0"/>
                    <wp:docPr id="37" name="Picture 3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2702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7642703" w14:textId="19D3B235" w:rsidR="00510CFC" w:rsidRPr="009E33F3" w:rsidRDefault="00510CFC" w:rsidP="000409F2">
            <w:pPr>
              <w:tabs>
                <w:tab w:val="left" w:pos="1258"/>
              </w:tabs>
            </w:pPr>
          </w:p>
        </w:tc>
        <w:tc>
          <w:tcPr>
            <w:tcW w:w="918" w:type="dxa"/>
          </w:tcPr>
          <w:p w14:paraId="78395C47" w14:textId="408DACF3" w:rsidR="00CA75EA" w:rsidRPr="009E33F3" w:rsidRDefault="00CA75EA" w:rsidP="00CA75EA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lastRenderedPageBreak/>
              <w:t>Pass</w:t>
            </w:r>
          </w:p>
        </w:tc>
      </w:tr>
      <w:tr w:rsidR="003144EA" w:rsidRPr="00F93B9C" w14:paraId="44A7F57F" w14:textId="77777777" w:rsidTr="00D20A4F">
        <w:trPr>
          <w:ins w:id="5545" w:author="Bambi C" w:date="2022-08-24T19:55:00Z"/>
        </w:trPr>
        <w:tc>
          <w:tcPr>
            <w:tcW w:w="674" w:type="dxa"/>
          </w:tcPr>
          <w:p w14:paraId="631BF295" w14:textId="53694AA7" w:rsidR="00510CFC" w:rsidRDefault="00510CFC" w:rsidP="00510CFC">
            <w:pPr>
              <w:tabs>
                <w:tab w:val="left" w:pos="1258"/>
              </w:tabs>
              <w:jc w:val="center"/>
              <w:rPr>
                <w:ins w:id="5546" w:author="Bambi C" w:date="2022-08-24T19:55:00Z"/>
              </w:rPr>
            </w:pPr>
            <w:ins w:id="5547" w:author="Bambi C" w:date="2022-08-24T19:55:00Z">
              <w:r>
                <w:t>4</w:t>
              </w:r>
            </w:ins>
          </w:p>
        </w:tc>
        <w:tc>
          <w:tcPr>
            <w:tcW w:w="1990" w:type="dxa"/>
          </w:tcPr>
          <w:p w14:paraId="69430039" w14:textId="77777777" w:rsidR="00B54BAC" w:rsidRDefault="00510CFC" w:rsidP="00510CFC">
            <w:pPr>
              <w:tabs>
                <w:tab w:val="left" w:pos="1258"/>
              </w:tabs>
              <w:rPr>
                <w:ins w:id="5548" w:author="Bambi C" w:date="2022-08-24T19:55:00Z"/>
              </w:rPr>
            </w:pPr>
            <w:ins w:id="5549" w:author="Bambi C" w:date="2022-08-24T19:55:00Z">
              <w:r>
                <w:t xml:space="preserve">Error flow:  </w:t>
              </w:r>
              <w:r w:rsidR="00507AEF">
                <w:t xml:space="preserve">Add </w:t>
              </w:r>
              <w:r w:rsidR="00B54BAC">
                <w:t>bad VIP data</w:t>
              </w:r>
            </w:ins>
          </w:p>
          <w:p w14:paraId="42361E69" w14:textId="39BB80A5" w:rsidR="00510CFC" w:rsidRDefault="00510CFC" w:rsidP="00510CFC">
            <w:pPr>
              <w:tabs>
                <w:tab w:val="left" w:pos="1258"/>
              </w:tabs>
              <w:rPr>
                <w:ins w:id="5550" w:author="Bambi C" w:date="2022-08-24T19:55:00Z"/>
              </w:rPr>
            </w:pPr>
            <w:ins w:id="5551" w:author="Bambi C" w:date="2022-08-24T19:55:00Z">
              <w:r>
                <w:t xml:space="preserve"> </w:t>
              </w:r>
            </w:ins>
          </w:p>
        </w:tc>
        <w:tc>
          <w:tcPr>
            <w:tcW w:w="5976" w:type="dxa"/>
          </w:tcPr>
          <w:p w14:paraId="09EF5A2D" w14:textId="760152A7" w:rsidR="00D85AFA" w:rsidRPr="00B63927" w:rsidRDefault="00B54BAC" w:rsidP="00B54BAC">
            <w:pPr>
              <w:tabs>
                <w:tab w:val="left" w:pos="1258"/>
              </w:tabs>
              <w:rPr>
                <w:ins w:id="5552" w:author="Bambi C" w:date="2022-08-24T19:56:00Z"/>
                <w:rPrChange w:id="5553" w:author="Bambi C" w:date="2022-08-24T20:00:00Z">
                  <w:rPr>
                    <w:ins w:id="5554" w:author="Bambi C" w:date="2022-08-24T19:56:00Z"/>
                    <w:i/>
                    <w:iCs w:val="0"/>
                  </w:rPr>
                </w:rPrChange>
              </w:rPr>
            </w:pPr>
            <w:ins w:id="5555" w:author="Bambi C" w:date="2022-08-24T19:56:00Z">
              <w:r>
                <w:t>Add</w:t>
              </w:r>
              <w:r>
                <w:t xml:space="preserve"> </w:t>
              </w:r>
              <w:r>
                <w:t>data</w:t>
              </w:r>
            </w:ins>
          </w:p>
          <w:p w14:paraId="6F4B3E67" w14:textId="3960DF8F" w:rsidR="00865359" w:rsidRDefault="00B54BAC" w:rsidP="00B54BAC">
            <w:pPr>
              <w:tabs>
                <w:tab w:val="left" w:pos="1258"/>
              </w:tabs>
              <w:rPr>
                <w:ins w:id="5556" w:author="Bambi C" w:date="2022-08-24T19:57:00Z"/>
                <w:i/>
                <w:iCs w:val="0"/>
              </w:rPr>
            </w:pPr>
            <w:ins w:id="5557" w:author="Bambi C" w:date="2022-08-24T19:56:00Z">
              <w:r>
                <w:rPr>
                  <w:i/>
                  <w:iCs w:val="0"/>
                </w:rPr>
                <w:t>Circle</w:t>
              </w:r>
              <w:r w:rsidRPr="00451F5C">
                <w:rPr>
                  <w:i/>
                  <w:iCs w:val="0"/>
                </w:rPr>
                <w:t xml:space="preserve">: </w:t>
              </w:r>
              <w:r>
                <w:rPr>
                  <w:i/>
                  <w:iCs w:val="0"/>
                </w:rPr>
                <w:t>“</w:t>
              </w:r>
            </w:ins>
            <w:ins w:id="5558" w:author="Bambi C" w:date="2022-08-24T19:57:00Z">
              <w:r w:rsidR="00EF16DB">
                <w:rPr>
                  <w:i/>
                  <w:iCs w:val="0"/>
                </w:rPr>
                <w:t>5</w:t>
              </w:r>
            </w:ins>
            <w:ins w:id="5559" w:author="Bambi C" w:date="2022-08-24T19:56:00Z">
              <w:r>
                <w:rPr>
                  <w:i/>
                  <w:iCs w:val="0"/>
                </w:rPr>
                <w:t>”</w:t>
              </w:r>
            </w:ins>
          </w:p>
          <w:p w14:paraId="7559B815" w14:textId="015AA423" w:rsidR="00865359" w:rsidRPr="00B63927" w:rsidRDefault="00D85AFA" w:rsidP="00B54BAC">
            <w:pPr>
              <w:tabs>
                <w:tab w:val="left" w:pos="1258"/>
              </w:tabs>
              <w:rPr>
                <w:ins w:id="5560" w:author="Bambi C" w:date="2022-08-24T20:00:00Z"/>
                <w:rPrChange w:id="5561" w:author="Bambi C" w:date="2022-08-24T20:00:00Z">
                  <w:rPr>
                    <w:ins w:id="5562" w:author="Bambi C" w:date="2022-08-24T20:00:00Z"/>
                    <w:i/>
                    <w:iCs w:val="0"/>
                  </w:rPr>
                </w:rPrChange>
              </w:rPr>
            </w:pPr>
            <w:ins w:id="5563" w:author="Bambi C" w:date="2022-08-24T20:39:00Z">
              <w:r w:rsidRPr="00D85AFA">
                <w:lastRenderedPageBreak/>
                <w:drawing>
                  <wp:inline distT="0" distB="0" distL="0" distR="0" wp14:anchorId="0D577D81" wp14:editId="70766679">
                    <wp:extent cx="3657600" cy="3172968"/>
                    <wp:effectExtent l="0" t="0" r="0" b="0"/>
                    <wp:docPr id="39" name="Picture 3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7296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D3FBBEF" w14:textId="77777777" w:rsidR="00B63927" w:rsidRPr="00B63927" w:rsidRDefault="00B63927" w:rsidP="00B54BAC">
            <w:pPr>
              <w:tabs>
                <w:tab w:val="left" w:pos="1258"/>
              </w:tabs>
              <w:rPr>
                <w:ins w:id="5564" w:author="Bambi C" w:date="2022-08-24T19:57:00Z"/>
                <w:rPrChange w:id="5565" w:author="Bambi C" w:date="2022-08-24T20:00:00Z">
                  <w:rPr>
                    <w:ins w:id="5566" w:author="Bambi C" w:date="2022-08-24T19:57:00Z"/>
                    <w:i/>
                    <w:iCs w:val="0"/>
                  </w:rPr>
                </w:rPrChange>
              </w:rPr>
            </w:pPr>
          </w:p>
          <w:p w14:paraId="5519CCD9" w14:textId="52A4763C" w:rsidR="00A10F8A" w:rsidRPr="00D20A4F" w:rsidRDefault="00B54BAC" w:rsidP="00B54BAC">
            <w:pPr>
              <w:tabs>
                <w:tab w:val="left" w:pos="1258"/>
              </w:tabs>
              <w:rPr>
                <w:ins w:id="5567" w:author="Bambi C" w:date="2022-08-24T19:59:00Z"/>
                <w:i/>
                <w:iCs w:val="0"/>
              </w:rPr>
            </w:pPr>
            <w:ins w:id="5568" w:author="Bambi C" w:date="2022-08-24T19:56:00Z">
              <w:r>
                <w:rPr>
                  <w:i/>
                  <w:iCs w:val="0"/>
                </w:rPr>
                <w:t>DOB: “1900-</w:t>
              </w:r>
            </w:ins>
            <w:ins w:id="5569" w:author="Bambi C" w:date="2022-08-24T19:59:00Z">
              <w:r w:rsidR="00A10F8A">
                <w:rPr>
                  <w:i/>
                  <w:iCs w:val="0"/>
                </w:rPr>
                <w:t>13</w:t>
              </w:r>
            </w:ins>
            <w:ins w:id="5570" w:author="Bambi C" w:date="2022-08-24T19:56:00Z">
              <w:r>
                <w:rPr>
                  <w:i/>
                  <w:iCs w:val="0"/>
                </w:rPr>
                <w:t>-</w:t>
              </w:r>
            </w:ins>
            <w:ins w:id="5571" w:author="Bambi C" w:date="2022-08-24T19:59:00Z">
              <w:r w:rsidR="00A10F8A">
                <w:rPr>
                  <w:i/>
                  <w:iCs w:val="0"/>
                </w:rPr>
                <w:t>13</w:t>
              </w:r>
            </w:ins>
            <w:ins w:id="5572" w:author="Bambi C" w:date="2022-08-24T19:56:00Z">
              <w:r>
                <w:rPr>
                  <w:i/>
                  <w:iCs w:val="0"/>
                </w:rPr>
                <w:t>”</w:t>
              </w:r>
            </w:ins>
          </w:p>
          <w:p w14:paraId="48D47A40" w14:textId="58902573" w:rsidR="00A10F8A" w:rsidRPr="00451F5C" w:rsidRDefault="00A10F8A" w:rsidP="00B54BAC">
            <w:pPr>
              <w:tabs>
                <w:tab w:val="left" w:pos="1258"/>
              </w:tabs>
              <w:rPr>
                <w:ins w:id="5573" w:author="Bambi C" w:date="2022-08-24T19:56:00Z"/>
                <w:i/>
                <w:iCs w:val="0"/>
              </w:rPr>
            </w:pPr>
            <w:ins w:id="5574" w:author="Bambi C" w:date="2022-08-24T19:59:00Z">
              <w:r>
                <w:rPr>
                  <w:i/>
                  <w:iCs w:val="0"/>
                </w:rPr>
                <w:t>DOB: “</w:t>
              </w:r>
              <w:r w:rsidR="006D2983">
                <w:rPr>
                  <w:i/>
                  <w:iCs w:val="0"/>
                </w:rPr>
                <w:t>8-8-1900</w:t>
              </w:r>
              <w:r>
                <w:rPr>
                  <w:i/>
                  <w:iCs w:val="0"/>
                </w:rPr>
                <w:t>”</w:t>
              </w:r>
            </w:ins>
          </w:p>
          <w:p w14:paraId="2058262F" w14:textId="0CD13AE0" w:rsidR="00B54BAC" w:rsidRDefault="00D20A4F" w:rsidP="00510CFC">
            <w:pPr>
              <w:tabs>
                <w:tab w:val="left" w:pos="1258"/>
              </w:tabs>
              <w:rPr>
                <w:ins w:id="5575" w:author="Bambi C" w:date="2022-08-24T20:42:00Z"/>
              </w:rPr>
            </w:pPr>
            <w:ins w:id="5576" w:author="Bambi C" w:date="2022-08-24T20:42:00Z">
              <w:r w:rsidRPr="00D20A4F">
                <w:drawing>
                  <wp:inline distT="0" distB="0" distL="0" distR="0" wp14:anchorId="51CC6589" wp14:editId="0AA46B2E">
                    <wp:extent cx="3657600" cy="1335024"/>
                    <wp:effectExtent l="0" t="0" r="0" b="0"/>
                    <wp:docPr id="41" name="Picture 4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33502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1398BA5" w14:textId="0ABA18DA" w:rsidR="00B63927" w:rsidRDefault="00B63927" w:rsidP="00510CFC">
            <w:pPr>
              <w:tabs>
                <w:tab w:val="left" w:pos="1258"/>
              </w:tabs>
              <w:rPr>
                <w:ins w:id="5577" w:author="Bambi C" w:date="2022-08-24T19:55:00Z"/>
              </w:rPr>
            </w:pPr>
          </w:p>
        </w:tc>
        <w:tc>
          <w:tcPr>
            <w:tcW w:w="918" w:type="dxa"/>
          </w:tcPr>
          <w:p w14:paraId="07AF0932" w14:textId="77777777" w:rsidR="00510CFC" w:rsidRPr="00EC260A" w:rsidRDefault="00510CFC" w:rsidP="00510CFC">
            <w:pPr>
              <w:tabs>
                <w:tab w:val="left" w:pos="1258"/>
              </w:tabs>
              <w:rPr>
                <w:ins w:id="5578" w:author="Bambi C" w:date="2022-08-24T19:55:00Z"/>
              </w:rPr>
            </w:pPr>
          </w:p>
        </w:tc>
      </w:tr>
    </w:tbl>
    <w:p w14:paraId="714E4E36" w14:textId="1B0DD201" w:rsidR="00122CBE" w:rsidRDefault="00CC1D37" w:rsidP="00D33C92">
      <w:pPr>
        <w:pStyle w:val="Caption"/>
      </w:pPr>
      <w:bookmarkStart w:id="5579" w:name="_Ref109756285"/>
      <w:r w:rsidRPr="00D33C92">
        <w:t xml:space="preserve">Figure </w:t>
      </w:r>
      <w:r w:rsidRPr="00B21F99">
        <w:fldChar w:fldCharType="begin"/>
      </w:r>
      <w:r w:rsidRPr="00B21F99">
        <w:rPr>
          <w:rPrChange w:id="5580" w:author="Bambi C" w:date="2022-08-19T13:22:00Z">
            <w:rPr>
              <w:b w:val="0"/>
              <w:bCs w:val="0"/>
            </w:rPr>
          </w:rPrChange>
        </w:rPr>
        <w:instrText xml:space="preserve"> SEQ Figure \* ARABIC </w:instrText>
      </w:r>
      <w:r w:rsidRPr="00B21F99">
        <w:fldChar w:fldCharType="separate"/>
      </w:r>
      <w:ins w:id="5581" w:author="Bambi C" w:date="2022-08-24T14:21:00Z">
        <w:r w:rsidR="006165AD">
          <w:rPr>
            <w:noProof/>
          </w:rPr>
          <w:t>16</w:t>
        </w:r>
      </w:ins>
      <w:del w:id="5582" w:author="Bambi C" w:date="2022-08-24T14:21:00Z">
        <w:r w:rsidR="00EB3E36" w:rsidRPr="00B21F99" w:rsidDel="006165AD">
          <w:rPr>
            <w:noProof/>
            <w:rPrChange w:id="5583" w:author="Bambi C" w:date="2022-08-19T13:22:00Z">
              <w:rPr>
                <w:b w:val="0"/>
                <w:bCs w:val="0"/>
                <w:noProof/>
              </w:rPr>
            </w:rPrChange>
          </w:rPr>
          <w:delText>28</w:delText>
        </w:r>
      </w:del>
      <w:r w:rsidRPr="00B21F99">
        <w:rPr>
          <w:noProof/>
        </w:rPr>
        <w:fldChar w:fldCharType="end"/>
      </w:r>
      <w:bookmarkEnd w:id="5579"/>
      <w:r w:rsidRPr="00D33C92">
        <w:t>. Summary of tests performed and results</w:t>
      </w:r>
      <w:r w:rsidR="005958DF" w:rsidRPr="00D33C92">
        <w:t xml:space="preserve"> in </w:t>
      </w:r>
      <w:r w:rsidR="00D33C92" w:rsidRPr="009E33F3">
        <w:t>PyCharm</w:t>
      </w:r>
      <w:r w:rsidR="00904864" w:rsidRPr="00D33C92">
        <w:t xml:space="preserve"> IDE</w:t>
      </w:r>
    </w:p>
    <w:p w14:paraId="078964DD" w14:textId="1E196586" w:rsidR="00BD62F6" w:rsidRPr="00BD62F6" w:rsidRDefault="00BD62F6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79FAD8" w14:textId="6AB5B197" w:rsidR="0042697B" w:rsidRDefault="0042697B" w:rsidP="000663EC">
      <w:pPr>
        <w:pStyle w:val="Heading3"/>
      </w:pPr>
      <w:bookmarkStart w:id="5584" w:name="_Toc112269870"/>
      <w:r>
        <w:t>Result</w:t>
      </w:r>
      <w:r w:rsidR="00134144">
        <w:t>s</w:t>
      </w:r>
      <w:bookmarkEnd w:id="5584"/>
    </w:p>
    <w:p w14:paraId="2DE114BE" w14:textId="4E9CDF58" w:rsidR="00A128AD" w:rsidRDefault="00172369" w:rsidP="00051742">
      <w:r w:rsidRPr="009842F9">
        <w:t xml:space="preserve">Results from test cases all passed as the actual result matched what </w:t>
      </w:r>
      <w:r w:rsidR="00AB2990" w:rsidRPr="009842F9">
        <w:t>I was expecting for each of the value combinations input.</w:t>
      </w:r>
    </w:p>
    <w:p w14:paraId="1167F00C" w14:textId="05292656" w:rsidR="003102C0" w:rsidRDefault="003102C0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B821050" w14:textId="24CD30D6" w:rsidR="00A92EBC" w:rsidRDefault="0041059E" w:rsidP="000663EC">
      <w:pPr>
        <w:pStyle w:val="Heading2"/>
      </w:pPr>
      <w:bookmarkStart w:id="5585" w:name="_Toc109758190"/>
      <w:bookmarkStart w:id="5586" w:name="_Toc110337678"/>
      <w:bookmarkStart w:id="5587" w:name="_Toc110338812"/>
      <w:bookmarkStart w:id="5588" w:name="_Toc110338848"/>
      <w:bookmarkStart w:id="5589" w:name="_Toc110338883"/>
      <w:bookmarkStart w:id="5590" w:name="_Toc110338918"/>
      <w:bookmarkStart w:id="5591" w:name="_Toc110340971"/>
      <w:bookmarkStart w:id="5592" w:name="_Toc110341122"/>
      <w:bookmarkStart w:id="5593" w:name="_Toc110341192"/>
      <w:bookmarkStart w:id="5594" w:name="_Toc110341259"/>
      <w:bookmarkStart w:id="5595" w:name="_Toc110349540"/>
      <w:bookmarkStart w:id="5596" w:name="_Toc110349636"/>
      <w:bookmarkStart w:id="5597" w:name="_Toc110350382"/>
      <w:bookmarkStart w:id="5598" w:name="_Toc110380256"/>
      <w:bookmarkStart w:id="5599" w:name="_Toc109758191"/>
      <w:bookmarkStart w:id="5600" w:name="_Toc110337679"/>
      <w:bookmarkStart w:id="5601" w:name="_Toc110338813"/>
      <w:bookmarkStart w:id="5602" w:name="_Toc110338849"/>
      <w:bookmarkStart w:id="5603" w:name="_Toc110338884"/>
      <w:bookmarkStart w:id="5604" w:name="_Toc110338919"/>
      <w:bookmarkStart w:id="5605" w:name="_Toc110340972"/>
      <w:bookmarkStart w:id="5606" w:name="_Toc110341123"/>
      <w:bookmarkStart w:id="5607" w:name="_Toc110341193"/>
      <w:bookmarkStart w:id="5608" w:name="_Toc110341260"/>
      <w:bookmarkStart w:id="5609" w:name="_Toc110349541"/>
      <w:bookmarkStart w:id="5610" w:name="_Toc110349637"/>
      <w:bookmarkStart w:id="5611" w:name="_Toc110350383"/>
      <w:bookmarkStart w:id="5612" w:name="_Toc110380257"/>
      <w:bookmarkStart w:id="5613" w:name="_Toc112269871"/>
      <w:bookmarkEnd w:id="5585"/>
      <w:bookmarkEnd w:id="5586"/>
      <w:bookmarkEnd w:id="5587"/>
      <w:bookmarkEnd w:id="5588"/>
      <w:bookmarkEnd w:id="5589"/>
      <w:bookmarkEnd w:id="5590"/>
      <w:bookmarkEnd w:id="5591"/>
      <w:bookmarkEnd w:id="5592"/>
      <w:bookmarkEnd w:id="5593"/>
      <w:bookmarkEnd w:id="5594"/>
      <w:bookmarkEnd w:id="5595"/>
      <w:bookmarkEnd w:id="5596"/>
      <w:bookmarkEnd w:id="5597"/>
      <w:bookmarkEnd w:id="5598"/>
      <w:bookmarkEnd w:id="5599"/>
      <w:bookmarkEnd w:id="5600"/>
      <w:bookmarkEnd w:id="5601"/>
      <w:bookmarkEnd w:id="5602"/>
      <w:bookmarkEnd w:id="5603"/>
      <w:bookmarkEnd w:id="5604"/>
      <w:bookmarkEnd w:id="5605"/>
      <w:bookmarkEnd w:id="5606"/>
      <w:bookmarkEnd w:id="5607"/>
      <w:bookmarkEnd w:id="5608"/>
      <w:bookmarkEnd w:id="5609"/>
      <w:bookmarkEnd w:id="5610"/>
      <w:bookmarkEnd w:id="5611"/>
      <w:bookmarkEnd w:id="5612"/>
      <w:r>
        <w:t>Execution</w:t>
      </w:r>
      <w:bookmarkEnd w:id="5613"/>
    </w:p>
    <w:p w14:paraId="3BC4B595" w14:textId="1A475245" w:rsidR="00271F2A" w:rsidRDefault="00B90B6E" w:rsidP="00271F2A">
      <w:r w:rsidRPr="00C13ABA">
        <w:t>For the purpose of this assignment, execution is done via the Termina</w:t>
      </w:r>
      <w:r w:rsidR="00051742" w:rsidRPr="00C13ABA">
        <w:t>l</w:t>
      </w:r>
      <w:r w:rsidR="007B4FC5" w:rsidRPr="00C13ABA">
        <w:t xml:space="preserve"> which simulates executing in </w:t>
      </w:r>
      <w:r w:rsidR="00524D57">
        <w:t xml:space="preserve">Production </w:t>
      </w:r>
      <w:r w:rsidR="007B4FC5" w:rsidRPr="00C13ABA">
        <w:t xml:space="preserve">environment </w:t>
      </w:r>
      <w:r w:rsidR="00524D57">
        <w:t xml:space="preserve">(PROD) </w:t>
      </w:r>
      <w:r w:rsidR="007B4FC5" w:rsidRPr="00C13ABA">
        <w:t xml:space="preserve">as </w:t>
      </w:r>
      <w:r w:rsidR="00333A9B" w:rsidRPr="00C13ABA">
        <w:t xml:space="preserve">running the program in </w:t>
      </w:r>
      <w:r w:rsidR="00C13ABA" w:rsidRPr="009E33F3">
        <w:t>PyCharm</w:t>
      </w:r>
      <w:r w:rsidR="00333A9B" w:rsidRPr="00C13ABA">
        <w:t xml:space="preserve"> IDE simulates </w:t>
      </w:r>
      <w:r w:rsidR="00524D57">
        <w:t>testing</w:t>
      </w:r>
      <w:r w:rsidR="00333A9B" w:rsidRPr="00C13ABA">
        <w:t xml:space="preserve"> environment</w:t>
      </w:r>
      <w:r w:rsidR="00524D57">
        <w:t xml:space="preserve"> (TEST)</w:t>
      </w:r>
      <w:r w:rsidR="00051742" w:rsidRPr="00C13ABA">
        <w:t>.</w:t>
      </w:r>
    </w:p>
    <w:p w14:paraId="790B9140" w14:textId="4AFA4D00" w:rsidR="007B4FC5" w:rsidRPr="00271F2A" w:rsidRDefault="007B4FC5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066557BE" w14:textId="3A96A900" w:rsidR="00412E50" w:rsidRDefault="00412E50" w:rsidP="000663EC">
      <w:pPr>
        <w:pStyle w:val="Heading3"/>
      </w:pPr>
      <w:bookmarkStart w:id="5614" w:name="_Toc112269872"/>
      <w:r>
        <w:lastRenderedPageBreak/>
        <w:t>Terminal</w:t>
      </w:r>
      <w:bookmarkEnd w:id="5614"/>
    </w:p>
    <w:p w14:paraId="6233C808" w14:textId="47BD0572" w:rsidR="00016DFF" w:rsidRDefault="00016DFF" w:rsidP="00016DFF">
      <w:r>
        <w:t>Open Terminal</w:t>
      </w:r>
    </w:p>
    <w:p w14:paraId="0C4E12C9" w14:textId="7EC78B18" w:rsidR="008D1EC6" w:rsidRDefault="00FE1D80" w:rsidP="00FE1D80">
      <w:r>
        <w:t>Enter the following command</w:t>
      </w:r>
      <w:r w:rsidR="00466958">
        <w:t xml:space="preserve"> (</w:t>
      </w:r>
      <w:r w:rsidR="00FC3129">
        <w:fldChar w:fldCharType="begin"/>
      </w:r>
      <w:r w:rsidR="00FC3129">
        <w:instrText xml:space="preserve"> REF _Ref109757365 \h </w:instrText>
      </w:r>
      <w:r w:rsidR="00FC3129">
        <w:fldChar w:fldCharType="separate"/>
      </w:r>
      <w:ins w:id="5615" w:author="Bambi C" w:date="2022-08-24T14:21:00Z">
        <w:r w:rsidR="006165AD">
          <w:t xml:space="preserve">Figure </w:t>
        </w:r>
        <w:r w:rsidR="006165AD">
          <w:rPr>
            <w:noProof/>
          </w:rPr>
          <w:t>17</w:t>
        </w:r>
      </w:ins>
      <w:del w:id="5616" w:author="Bambi C" w:date="2022-08-24T14:21:00Z">
        <w:r w:rsidR="00860C64" w:rsidDel="006165AD">
          <w:delText xml:space="preserve">Figure </w:delText>
        </w:r>
        <w:r w:rsidR="00860C64" w:rsidDel="006165AD">
          <w:rPr>
            <w:noProof/>
          </w:rPr>
          <w:delText>29</w:delText>
        </w:r>
      </w:del>
      <w:r w:rsidR="00FC3129">
        <w:fldChar w:fldCharType="end"/>
      </w:r>
      <w:r w:rsidR="00466958">
        <w:t>)</w:t>
      </w:r>
      <w:r>
        <w:t>:</w:t>
      </w:r>
    </w:p>
    <w:tbl>
      <w:tblPr>
        <w:tblStyle w:val="TableGrid"/>
        <w:tblW w:w="899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90"/>
      </w:tblGrid>
      <w:tr w:rsidR="00FE1D80" w14:paraId="7C2AE65B" w14:textId="77777777" w:rsidTr="009E33F3">
        <w:tc>
          <w:tcPr>
            <w:tcW w:w="899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55A16D6" w14:textId="6C4C32CA" w:rsidR="00FE1D80" w:rsidRPr="009E33F3" w:rsidRDefault="00021BC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iCs w:val="0"/>
                <w:color w:val="000000" w:themeColor="text1"/>
              </w:rPr>
            </w:pPr>
            <w:r w:rsidRPr="009E33F3">
              <w:rPr>
                <w:rFonts w:ascii="Menlo" w:hAnsi="Menlo" w:cs="Menlo"/>
                <w:iCs w:val="0"/>
                <w:color w:val="000000" w:themeColor="text1"/>
              </w:rPr>
              <w:t>python3 [file path</w:t>
            </w:r>
            <w:r w:rsidR="000B6580">
              <w:rPr>
                <w:rFonts w:ascii="Menlo" w:hAnsi="Menlo" w:cs="Menlo"/>
                <w:iCs w:val="0"/>
                <w:color w:val="000000" w:themeColor="text1"/>
              </w:rPr>
              <w:t>]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[file</w:t>
            </w:r>
            <w:r w:rsidR="001B1562" w:rsidRPr="009E33F3">
              <w:rPr>
                <w:rFonts w:ascii="Menlo" w:hAnsi="Menlo" w:cs="Menlo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name]</w:t>
            </w:r>
          </w:p>
        </w:tc>
      </w:tr>
    </w:tbl>
    <w:p w14:paraId="6AEED075" w14:textId="0371BB5F" w:rsidR="00FF271C" w:rsidRDefault="00070E8A" w:rsidP="000663EC">
      <w:pPr>
        <w:pStyle w:val="Caption"/>
      </w:pPr>
      <w:bookmarkStart w:id="5617" w:name="_Ref109757365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618" w:author="Bambi C" w:date="2022-08-24T14:21:00Z">
        <w:r w:rsidR="006165AD">
          <w:rPr>
            <w:noProof/>
          </w:rPr>
          <w:t>17</w:t>
        </w:r>
      </w:ins>
      <w:del w:id="5619" w:author="Bambi C" w:date="2022-08-24T14:21:00Z">
        <w:r w:rsidR="00860C64" w:rsidDel="006165AD">
          <w:rPr>
            <w:noProof/>
          </w:rPr>
          <w:delText>29</w:delText>
        </w:r>
      </w:del>
      <w:r w:rsidR="00DE6474">
        <w:rPr>
          <w:noProof/>
        </w:rPr>
        <w:fldChar w:fldCharType="end"/>
      </w:r>
      <w:bookmarkEnd w:id="5617"/>
      <w:r>
        <w:t xml:space="preserve">. Command for executing script </w:t>
      </w:r>
      <w:r w:rsidR="00330B87">
        <w:t>in</w:t>
      </w:r>
      <w:r>
        <w:t xml:space="preserve"> Terminal</w:t>
      </w:r>
    </w:p>
    <w:p w14:paraId="6313892F" w14:textId="08BBAF78" w:rsidR="00070E8A" w:rsidRDefault="00070E8A" w:rsidP="0041059E">
      <w:r>
        <w:t>Where:</w:t>
      </w:r>
    </w:p>
    <w:p w14:paraId="2817DA78" w14:textId="3395CA82" w:rsidR="00FF271C" w:rsidRDefault="00FF271C" w:rsidP="00DC0735">
      <w:pPr>
        <w:ind w:left="720"/>
        <w:rPr>
          <w:b/>
          <w:bCs/>
        </w:rPr>
        <w:pPrChange w:id="5620" w:author="Bambi C" w:date="2022-08-24T20:02:00Z">
          <w:pPr>
            <w:shd w:val="clear" w:color="auto" w:fill="FFFF00"/>
            <w:ind w:left="720"/>
          </w:pPr>
        </w:pPrChange>
      </w:pPr>
      <w:del w:id="5621" w:author="Bambi C" w:date="2022-08-24T14:17:00Z">
        <w:r w:rsidRPr="00BF189C" w:rsidDel="00CD4074">
          <w:delText xml:space="preserve">file </w:delText>
        </w:r>
      </w:del>
      <w:ins w:id="5622" w:author="Bambi C" w:date="2022-08-24T14:17:00Z">
        <w:r w:rsidR="00CD4074">
          <w:t>F</w:t>
        </w:r>
        <w:r w:rsidR="00CD4074" w:rsidRPr="00BF189C">
          <w:t xml:space="preserve">ile </w:t>
        </w:r>
      </w:ins>
      <w:r w:rsidRPr="00BF189C">
        <w:t xml:space="preserve">path: </w:t>
      </w:r>
      <w:r w:rsidR="0064340B">
        <w:fldChar w:fldCharType="begin"/>
      </w:r>
      <w:r w:rsidR="0064340B">
        <w:instrText xml:space="preserve"> REF _Ref110342562 \h </w:instrText>
      </w:r>
      <w:r w:rsidR="00D46796">
        <w:instrText xml:space="preserve"> \* MERGEFORMAT </w:instrText>
      </w:r>
      <w:r w:rsidR="0064340B">
        <w:fldChar w:fldCharType="separate"/>
      </w:r>
      <w:ins w:id="5623" w:author="Bambi C" w:date="2022-08-24T20:02:00Z">
        <w:r w:rsidR="00DC0735" w:rsidRPr="00542C11">
          <w:t xml:space="preserve">Figure </w:t>
        </w:r>
        <w:r w:rsidR="00DC0735">
          <w:rPr>
            <w:noProof/>
          </w:rPr>
          <w:t>5</w:t>
        </w:r>
      </w:ins>
      <w:del w:id="5624" w:author="Bambi C" w:date="2022-08-24T20:02:00Z">
        <w:r w:rsidR="00CD4074" w:rsidRPr="00542C11" w:rsidDel="00DC0735">
          <w:delText xml:space="preserve">Figure </w:delText>
        </w:r>
        <w:r w:rsidR="00CD4074" w:rsidDel="00DC0735">
          <w:rPr>
            <w:noProof/>
          </w:rPr>
          <w:delText>5</w:delText>
        </w:r>
      </w:del>
      <w:del w:id="5625" w:author="Bambi C" w:date="2022-08-24T14:17:00Z">
        <w:r w:rsidR="0064340B" w:rsidDel="00CD4074">
          <w:delText xml:space="preserve">Figure </w:delText>
        </w:r>
        <w:r w:rsidR="0064340B" w:rsidDel="00CD4074">
          <w:rPr>
            <w:noProof/>
          </w:rPr>
          <w:delText>6</w:delText>
        </w:r>
      </w:del>
      <w:r w:rsidR="0064340B">
        <w:fldChar w:fldCharType="end"/>
      </w:r>
    </w:p>
    <w:p w14:paraId="17F20572" w14:textId="3952069A" w:rsidR="00B721B4" w:rsidRPr="00411F65" w:rsidRDefault="001A5D44" w:rsidP="00DC0735">
      <w:pPr>
        <w:ind w:left="720"/>
        <w:pPrChange w:id="5626" w:author="Bambi C" w:date="2022-08-24T20:02:00Z">
          <w:pPr>
            <w:shd w:val="clear" w:color="auto" w:fill="FFFF00"/>
            <w:ind w:left="720"/>
          </w:pPr>
        </w:pPrChange>
      </w:pPr>
      <w:del w:id="5627" w:author="Bambi C" w:date="2022-08-24T14:17:00Z">
        <w:r w:rsidRPr="00411F65" w:rsidDel="00CD4074">
          <w:delText xml:space="preserve">file </w:delText>
        </w:r>
      </w:del>
      <w:ins w:id="5628" w:author="Bambi C" w:date="2022-08-24T14:17:00Z">
        <w:r w:rsidR="00CD4074">
          <w:t>F</w:t>
        </w:r>
        <w:r w:rsidR="00CD4074" w:rsidRPr="00411F65">
          <w:t xml:space="preserve">ile </w:t>
        </w:r>
      </w:ins>
      <w:r w:rsidRPr="00411F65">
        <w:t>name:</w:t>
      </w:r>
      <w:r w:rsidR="00DF0587">
        <w:t xml:space="preserve"> Section</w:t>
      </w:r>
      <w:r w:rsidR="00860C64" w:rsidRPr="00BA272F">
        <w:t xml:space="preserve"> </w:t>
      </w:r>
      <w:r w:rsidR="00DF0587">
        <w:fldChar w:fldCharType="begin"/>
      </w:r>
      <w:r w:rsidR="00DF0587">
        <w:instrText xml:space="preserve"> REF _Ref110955834 \r \h </w:instrText>
      </w:r>
      <w:r w:rsidR="00D46796">
        <w:instrText xml:space="preserve"> \* MERGEFORMAT </w:instrText>
      </w:r>
      <w:r w:rsidR="00DF0587">
        <w:fldChar w:fldCharType="separate"/>
      </w:r>
      <w:ins w:id="5629" w:author="Bambi C" w:date="2022-08-24T20:02:00Z">
        <w:r w:rsidR="00DC0735">
          <w:t>4.2.1.3</w:t>
        </w:r>
      </w:ins>
      <w:del w:id="5630" w:author="Bambi C" w:date="2022-08-24T20:02:00Z">
        <w:r w:rsidR="00CD4074" w:rsidDel="00DC0735">
          <w:delText>4.2.1.3</w:delText>
        </w:r>
      </w:del>
      <w:del w:id="5631" w:author="Bambi C" w:date="2022-08-24T14:17:00Z">
        <w:r w:rsidR="00DF0587" w:rsidDel="00CD4074">
          <w:delText>4.2.1.5</w:delText>
        </w:r>
      </w:del>
      <w:r w:rsidR="00DF0587">
        <w:fldChar w:fldCharType="end"/>
      </w:r>
    </w:p>
    <w:p w14:paraId="1C6E27F4" w14:textId="24A4E81D" w:rsidR="006B1323" w:rsidRPr="009E33F3" w:rsidRDefault="00205FFF" w:rsidP="001F75D2">
      <w:pPr>
        <w:pPrChange w:id="5632" w:author="Bambi C" w:date="2022-08-24T20:02:00Z">
          <w:pPr>
            <w:shd w:val="clear" w:color="auto" w:fill="FFFF00"/>
          </w:pPr>
        </w:pPrChange>
      </w:pPr>
      <w:r>
        <w:t>Re-p</w:t>
      </w:r>
      <w:r w:rsidR="00AA640D" w:rsidRPr="009E33F3">
        <w:t>erform test procedures</w:t>
      </w:r>
      <w:r w:rsidR="00F6723E">
        <w:t xml:space="preserve"> (see</w:t>
      </w:r>
      <w:r w:rsidR="003871DC">
        <w:t xml:space="preserve"> </w:t>
      </w:r>
      <w:r w:rsidR="003871DC">
        <w:fldChar w:fldCharType="begin"/>
      </w:r>
      <w:r w:rsidR="003871DC">
        <w:instrText xml:space="preserve"> REF _Ref109757300 \h </w:instrText>
      </w:r>
      <w:r w:rsidR="00D46796">
        <w:instrText xml:space="preserve"> \* MERGEFORMAT </w:instrText>
      </w:r>
      <w:r w:rsidR="003871DC">
        <w:fldChar w:fldCharType="separate"/>
      </w:r>
      <w:ins w:id="5633" w:author="Bambi C" w:date="2022-08-24T14:21:00Z">
        <w:r w:rsidR="006165AD">
          <w:t xml:space="preserve">Figure </w:t>
        </w:r>
        <w:r w:rsidR="006165AD">
          <w:rPr>
            <w:noProof/>
          </w:rPr>
          <w:t>18</w:t>
        </w:r>
      </w:ins>
      <w:del w:id="5634" w:author="Bambi C" w:date="2022-08-24T14:21:00Z">
        <w:r w:rsidR="001E0418" w:rsidDel="006165AD">
          <w:delText xml:space="preserve">Figure </w:delText>
        </w:r>
        <w:r w:rsidR="001E0418" w:rsidDel="006165AD">
          <w:rPr>
            <w:noProof/>
          </w:rPr>
          <w:delText>30</w:delText>
        </w:r>
      </w:del>
      <w:r w:rsidR="003871DC">
        <w:fldChar w:fldCharType="end"/>
      </w:r>
      <w:r w:rsidR="00F6723E">
        <w:t>)</w:t>
      </w:r>
      <w:r w:rsidR="00191929">
        <w:t>.</w:t>
      </w:r>
      <w:r w:rsidR="00A86F99">
        <w:t xml:space="preserve"> </w:t>
      </w:r>
      <w:r w:rsidR="00576A03">
        <w:t>For</w:t>
      </w:r>
      <w:r w:rsidR="00A86F99">
        <w:t xml:space="preserve"> this assignment, the data inputted into </w:t>
      </w:r>
      <w:ins w:id="5635" w:author="Bambi C" w:date="2022-08-24T14:18:00Z">
        <w:r w:rsidR="00DD4F4F">
          <w:t xml:space="preserve">default data </w:t>
        </w:r>
      </w:ins>
      <w:del w:id="5636" w:author="Bambi C" w:date="2022-08-24T14:18:00Z">
        <w:r w:rsidR="00A86F99" w:rsidDel="00DD4F4F">
          <w:delText xml:space="preserve">HomeInventory.txt </w:delText>
        </w:r>
      </w:del>
      <w:r w:rsidR="00A86F99">
        <w:t xml:space="preserve">file has been erased and so the file is </w:t>
      </w:r>
      <w:r w:rsidR="00C9444E">
        <w:t>null.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313"/>
        <w:gridCol w:w="460"/>
        <w:gridCol w:w="8451"/>
        <w:gridCol w:w="352"/>
        <w:tblGridChange w:id="5637">
          <w:tblGrid>
            <w:gridCol w:w="313"/>
            <w:gridCol w:w="460"/>
            <w:gridCol w:w="8451"/>
            <w:gridCol w:w="352"/>
          </w:tblGrid>
        </w:tblGridChange>
      </w:tblGrid>
      <w:tr w:rsidR="005745A7" w:rsidRPr="006B73A0" w14:paraId="5F99DA31" w14:textId="77777777" w:rsidTr="00DF5791">
        <w:trPr>
          <w:tblHeader/>
        </w:trPr>
        <w:tc>
          <w:tcPr>
            <w:tcW w:w="674" w:type="dxa"/>
            <w:shd w:val="clear" w:color="auto" w:fill="EEE6F3" w:themeFill="accent1" w:themeFillTint="33"/>
          </w:tcPr>
          <w:p w14:paraId="6256CA97" w14:textId="77777777" w:rsidR="00EE23D2" w:rsidRPr="00451F5C" w:rsidRDefault="00EE23D2" w:rsidP="00451F5C">
            <w:pPr>
              <w:tabs>
                <w:tab w:val="left" w:pos="1258"/>
              </w:tabs>
              <w:jc w:val="center"/>
              <w:rPr>
                <w:b/>
                <w:bCs/>
              </w:rPr>
            </w:pPr>
            <w:r w:rsidRPr="00C01EC1">
              <w:rPr>
                <w:b/>
                <w:bCs/>
              </w:rPr>
              <w:t>Test flow ID</w:t>
            </w:r>
          </w:p>
        </w:tc>
        <w:tc>
          <w:tcPr>
            <w:tcW w:w="1991" w:type="dxa"/>
            <w:shd w:val="clear" w:color="auto" w:fill="EEE6F3" w:themeFill="accent1" w:themeFillTint="33"/>
          </w:tcPr>
          <w:p w14:paraId="36A6F379" w14:textId="77777777" w:rsidR="00EE23D2" w:rsidRPr="00E27186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Test description</w:t>
            </w:r>
          </w:p>
          <w:p w14:paraId="3DD74305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76" w:type="dxa"/>
            <w:shd w:val="clear" w:color="auto" w:fill="EEE6F3" w:themeFill="accent1" w:themeFillTint="33"/>
          </w:tcPr>
          <w:p w14:paraId="0632FD66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Actual output</w:t>
            </w:r>
          </w:p>
        </w:tc>
        <w:tc>
          <w:tcPr>
            <w:tcW w:w="917" w:type="dxa"/>
            <w:shd w:val="clear" w:color="auto" w:fill="EEE6F3" w:themeFill="accent1" w:themeFillTint="33"/>
          </w:tcPr>
          <w:p w14:paraId="6D2FD8B7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Result</w:t>
            </w:r>
          </w:p>
        </w:tc>
      </w:tr>
      <w:tr w:rsidR="005745A7" w:rsidRPr="00F93B9C" w14:paraId="3FEA049C" w14:textId="77777777" w:rsidTr="00DF5791">
        <w:tc>
          <w:tcPr>
            <w:tcW w:w="674" w:type="dxa"/>
          </w:tcPr>
          <w:p w14:paraId="2C54716E" w14:textId="024AFDBA" w:rsidR="001F75D2" w:rsidRPr="00C01EC1" w:rsidRDefault="001F75D2" w:rsidP="001F75D2">
            <w:pPr>
              <w:tabs>
                <w:tab w:val="left" w:pos="1258"/>
              </w:tabs>
              <w:jc w:val="center"/>
            </w:pPr>
            <w:r w:rsidRPr="00451F5C">
              <w:t>1</w:t>
            </w:r>
          </w:p>
        </w:tc>
        <w:tc>
          <w:tcPr>
            <w:tcW w:w="1991" w:type="dxa"/>
          </w:tcPr>
          <w:p w14:paraId="4420986E" w14:textId="32627974" w:rsidR="001F75D2" w:rsidRPr="0013138B" w:rsidRDefault="001F75D2" w:rsidP="001F75D2">
            <w:pPr>
              <w:tabs>
                <w:tab w:val="left" w:pos="1258"/>
              </w:tabs>
            </w:pPr>
            <w:ins w:id="5638" w:author="Bambi C" w:date="2022-08-24T20:03:00Z">
              <w:r>
                <w:t xml:space="preserve"> Start program</w:t>
              </w:r>
            </w:ins>
            <w:del w:id="5639" w:author="Bambi C" w:date="2022-08-24T20:03:00Z">
              <w:r w:rsidDel="00CE3235">
                <w:delText xml:space="preserve"> Start program</w:delText>
              </w:r>
            </w:del>
          </w:p>
        </w:tc>
        <w:tc>
          <w:tcPr>
            <w:tcW w:w="5976" w:type="dxa"/>
          </w:tcPr>
          <w:p w14:paraId="628D7F27" w14:textId="77777777" w:rsidR="001F75D2" w:rsidRDefault="001F75D2" w:rsidP="001F75D2">
            <w:pPr>
              <w:tabs>
                <w:tab w:val="left" w:pos="1258"/>
              </w:tabs>
              <w:rPr>
                <w:ins w:id="5640" w:author="Bambi C" w:date="2022-08-24T20:03:00Z"/>
              </w:rPr>
            </w:pPr>
            <w:ins w:id="5641" w:author="Bambi C" w:date="2022-08-24T20:03:00Z">
              <w:r w:rsidRPr="00A8339C">
                <w:t>Start program / Open data file and display contents</w:t>
              </w:r>
            </w:ins>
          </w:p>
          <w:p w14:paraId="6953F41A" w14:textId="068E8CD6" w:rsidR="001F75D2" w:rsidRDefault="003B5A37" w:rsidP="001F75D2">
            <w:pPr>
              <w:tabs>
                <w:tab w:val="left" w:pos="1258"/>
              </w:tabs>
              <w:rPr>
                <w:ins w:id="5642" w:author="Bambi C" w:date="2022-08-24T20:03:00Z"/>
              </w:rPr>
            </w:pPr>
            <w:ins w:id="5643" w:author="Bambi C" w:date="2022-08-24T20:21:00Z">
              <w:r w:rsidRPr="003B5A37">
                <w:lastRenderedPageBreak/>
                <w:drawing>
                  <wp:inline distT="0" distB="0" distL="0" distR="0" wp14:anchorId="25BD96BB" wp14:editId="3846A26D">
                    <wp:extent cx="3657600" cy="3986784"/>
                    <wp:effectExtent l="0" t="0" r="0" b="0"/>
                    <wp:docPr id="22" name="Picture 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867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D7A1DC5" w14:textId="7978FFE2" w:rsidR="001F75D2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644" w:author="Bambi C" w:date="2022-08-24T20:03:00Z"/>
              </w:rPr>
              <w:pPrChange w:id="5645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646" w:author="Bambi C" w:date="2022-08-24T20:03:00Z">
              <w:r w:rsidDel="00453C05">
                <w:delText>Start program / Open data file and display contents</w:delText>
              </w:r>
            </w:del>
          </w:p>
          <w:p w14:paraId="74A0378A" w14:textId="31FD6EB9" w:rsidR="001F75D2" w:rsidDel="00453C05" w:rsidRDefault="001F75D2" w:rsidP="001F75D2">
            <w:pPr>
              <w:tabs>
                <w:tab w:val="left" w:pos="1258"/>
              </w:tabs>
              <w:rPr>
                <w:del w:id="5647" w:author="Bambi C" w:date="2022-08-24T20:03:00Z"/>
              </w:rPr>
            </w:pPr>
            <w:del w:id="5648" w:author="Bambi C" w:date="2022-08-19T11:50:00Z">
              <w:r w:rsidRPr="00BE6B11" w:rsidDel="00D46796">
                <w:rPr>
                  <w:noProof/>
                </w:rPr>
                <w:drawing>
                  <wp:inline distT="0" distB="0" distL="0" distR="0" wp14:anchorId="04DD9399" wp14:editId="605A0F59">
                    <wp:extent cx="3657600" cy="2130552"/>
                    <wp:effectExtent l="0" t="0" r="0" b="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437B6B68" w14:textId="397073D3" w:rsidR="001F75D2" w:rsidRPr="0013138B" w:rsidRDefault="001F75D2" w:rsidP="001F75D2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70D45BE1" w14:textId="77777777" w:rsidR="001F75D2" w:rsidRPr="0013138B" w:rsidRDefault="001F75D2" w:rsidP="001F75D2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lastRenderedPageBreak/>
              <w:t>Pass</w:t>
            </w:r>
          </w:p>
        </w:tc>
      </w:tr>
      <w:tr w:rsidR="005745A7" w:rsidRPr="00F93B9C" w14:paraId="598F071A" w14:textId="77777777" w:rsidTr="00DF5791">
        <w:tc>
          <w:tcPr>
            <w:tcW w:w="674" w:type="dxa"/>
          </w:tcPr>
          <w:p w14:paraId="2CE1E170" w14:textId="70E13ED7" w:rsidR="001F75D2" w:rsidRPr="00451F5C" w:rsidRDefault="001F75D2" w:rsidP="001F75D2">
            <w:pPr>
              <w:tabs>
                <w:tab w:val="left" w:pos="1258"/>
              </w:tabs>
              <w:jc w:val="center"/>
            </w:pPr>
            <w:r>
              <w:t>2</w:t>
            </w:r>
          </w:p>
        </w:tc>
        <w:tc>
          <w:tcPr>
            <w:tcW w:w="1991" w:type="dxa"/>
          </w:tcPr>
          <w:p w14:paraId="02A0EDA4" w14:textId="28E7C5A7" w:rsidR="001F75D2" w:rsidRPr="0013138B" w:rsidRDefault="003144EA" w:rsidP="001F75D2">
            <w:pPr>
              <w:tabs>
                <w:tab w:val="left" w:pos="1258"/>
              </w:tabs>
            </w:pPr>
            <w:ins w:id="5649" w:author="Bambi C" w:date="2022-08-24T20:41:00Z">
              <w:r>
                <w:t>Happy flow</w:t>
              </w:r>
            </w:ins>
            <w:ins w:id="5650" w:author="Bambi C" w:date="2022-08-24T20:03:00Z">
              <w:r w:rsidR="001F75D2">
                <w:t xml:space="preserve">: Add data, Quit without </w:t>
              </w:r>
              <w:r w:rsidR="001F75D2">
                <w:lastRenderedPageBreak/>
                <w:t>saving, Save, Reopen file</w:t>
              </w:r>
            </w:ins>
            <w:del w:id="5651" w:author="Bambi C" w:date="2022-08-24T20:03:00Z">
              <w:r w:rsidR="001F75D2" w:rsidDel="00CE3235">
                <w:delText>Flow: Add tasks to Save</w:delText>
              </w:r>
            </w:del>
          </w:p>
        </w:tc>
        <w:tc>
          <w:tcPr>
            <w:tcW w:w="5976" w:type="dxa"/>
          </w:tcPr>
          <w:p w14:paraId="6653F83A" w14:textId="77777777" w:rsidR="001F75D2" w:rsidRDefault="001F75D2" w:rsidP="001F75D2">
            <w:pPr>
              <w:tabs>
                <w:tab w:val="left" w:pos="1258"/>
              </w:tabs>
              <w:rPr>
                <w:ins w:id="5652" w:author="Bambi C" w:date="2022-08-24T20:03:00Z"/>
              </w:rPr>
            </w:pPr>
            <w:ins w:id="5653" w:author="Bambi C" w:date="2022-08-24T20:03:00Z">
              <w:r>
                <w:lastRenderedPageBreak/>
                <w:t>Add data</w:t>
              </w:r>
            </w:ins>
          </w:p>
          <w:p w14:paraId="3E66B0D9" w14:textId="77777777" w:rsidR="001F75D2" w:rsidRPr="00451F5C" w:rsidRDefault="001F75D2" w:rsidP="001F75D2">
            <w:pPr>
              <w:tabs>
                <w:tab w:val="left" w:pos="1258"/>
              </w:tabs>
              <w:rPr>
                <w:ins w:id="5654" w:author="Bambi C" w:date="2022-08-24T20:03:00Z"/>
                <w:i/>
                <w:iCs w:val="0"/>
              </w:rPr>
            </w:pPr>
            <w:ins w:id="5655" w:author="Bambi C" w:date="2022-08-24T20:03:00Z">
              <w:r>
                <w:rPr>
                  <w:i/>
                  <w:iCs w:val="0"/>
                </w:rPr>
                <w:t>Name</w:t>
              </w:r>
              <w:r w:rsidRPr="00451F5C">
                <w:rPr>
                  <w:i/>
                  <w:iCs w:val="0"/>
                </w:rPr>
                <w:t xml:space="preserve">: </w:t>
              </w:r>
              <w:r>
                <w:rPr>
                  <w:i/>
                  <w:iCs w:val="0"/>
                </w:rPr>
                <w:t>“Name7”, Circle</w:t>
              </w:r>
              <w:r w:rsidRPr="00451F5C">
                <w:rPr>
                  <w:i/>
                  <w:iCs w:val="0"/>
                </w:rPr>
                <w:t xml:space="preserve">: </w:t>
              </w:r>
              <w:r>
                <w:rPr>
                  <w:i/>
                  <w:iCs w:val="0"/>
                </w:rPr>
                <w:t>“Business”, DOB: “1900-7-7”</w:t>
              </w:r>
            </w:ins>
          </w:p>
          <w:p w14:paraId="049B3E44" w14:textId="69AC4E62" w:rsidR="001F75D2" w:rsidRPr="00814710" w:rsidRDefault="00641E69" w:rsidP="001F75D2">
            <w:pPr>
              <w:tabs>
                <w:tab w:val="left" w:pos="1258"/>
              </w:tabs>
              <w:rPr>
                <w:ins w:id="5656" w:author="Bambi C" w:date="2022-08-24T20:03:00Z"/>
              </w:rPr>
            </w:pPr>
            <w:ins w:id="5657" w:author="Bambi C" w:date="2022-08-24T20:30:00Z">
              <w:r w:rsidRPr="00641E69">
                <w:lastRenderedPageBreak/>
                <w:drawing>
                  <wp:inline distT="0" distB="0" distL="0" distR="0" wp14:anchorId="124806DB" wp14:editId="7EF8B68D">
                    <wp:extent cx="3657600" cy="2980944"/>
                    <wp:effectExtent l="0" t="0" r="0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809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2B06A7A" w14:textId="77777777" w:rsidR="001F75D2" w:rsidRPr="00814710" w:rsidRDefault="001F75D2" w:rsidP="001F75D2">
            <w:pPr>
              <w:tabs>
                <w:tab w:val="left" w:pos="1258"/>
              </w:tabs>
              <w:rPr>
                <w:ins w:id="5658" w:author="Bambi C" w:date="2022-08-24T20:03:00Z"/>
              </w:rPr>
            </w:pPr>
          </w:p>
          <w:p w14:paraId="54F1B7DD" w14:textId="77777777" w:rsidR="001F75D2" w:rsidRDefault="001F75D2" w:rsidP="001F75D2">
            <w:pPr>
              <w:tabs>
                <w:tab w:val="left" w:pos="1258"/>
              </w:tabs>
              <w:rPr>
                <w:ins w:id="5659" w:author="Bambi C" w:date="2022-08-24T20:03:00Z"/>
              </w:rPr>
            </w:pPr>
            <w:ins w:id="5660" w:author="Bambi C" w:date="2022-08-24T20:03:00Z">
              <w:r>
                <w:t>Quit without saving</w:t>
              </w:r>
            </w:ins>
          </w:p>
          <w:p w14:paraId="5827888D" w14:textId="57BDD102" w:rsidR="001F75D2" w:rsidRDefault="00835B53" w:rsidP="001F75D2">
            <w:pPr>
              <w:tabs>
                <w:tab w:val="left" w:pos="1258"/>
              </w:tabs>
              <w:rPr>
                <w:ins w:id="5661" w:author="Bambi C" w:date="2022-08-24T20:03:00Z"/>
              </w:rPr>
            </w:pPr>
            <w:ins w:id="5662" w:author="Bambi C" w:date="2022-08-24T20:32:00Z">
              <w:r w:rsidRPr="00835B53">
                <w:lastRenderedPageBreak/>
                <w:drawing>
                  <wp:inline distT="0" distB="0" distL="0" distR="0" wp14:anchorId="2808197D" wp14:editId="292771E4">
                    <wp:extent cx="3657600" cy="3520440"/>
                    <wp:effectExtent l="0" t="0" r="0" b="0"/>
                    <wp:docPr id="31" name="Pictur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52044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FAE7F4E" w14:textId="77777777" w:rsidR="001F75D2" w:rsidRDefault="001F75D2" w:rsidP="001F75D2">
            <w:pPr>
              <w:tabs>
                <w:tab w:val="left" w:pos="1258"/>
              </w:tabs>
              <w:rPr>
                <w:ins w:id="5663" w:author="Bambi C" w:date="2022-08-24T20:03:00Z"/>
              </w:rPr>
            </w:pPr>
          </w:p>
          <w:p w14:paraId="6456DDBA" w14:textId="77777777" w:rsidR="001F75D2" w:rsidRDefault="001F75D2" w:rsidP="001F75D2">
            <w:pPr>
              <w:tabs>
                <w:tab w:val="left" w:pos="1258"/>
              </w:tabs>
              <w:rPr>
                <w:ins w:id="5664" w:author="Bambi C" w:date="2022-08-24T20:03:00Z"/>
              </w:rPr>
            </w:pPr>
            <w:ins w:id="5665" w:author="Bambi C" w:date="2022-08-24T20:03:00Z">
              <w:r>
                <w:t>Save file</w:t>
              </w:r>
            </w:ins>
          </w:p>
          <w:p w14:paraId="7385154A" w14:textId="5ED20CB3" w:rsidR="001F75D2" w:rsidRDefault="005745A7" w:rsidP="001F75D2">
            <w:pPr>
              <w:tabs>
                <w:tab w:val="left" w:pos="1258"/>
              </w:tabs>
              <w:rPr>
                <w:ins w:id="5666" w:author="Bambi C" w:date="2022-08-24T20:03:00Z"/>
              </w:rPr>
            </w:pPr>
            <w:ins w:id="5667" w:author="Bambi C" w:date="2022-08-24T20:33:00Z">
              <w:r w:rsidRPr="005745A7">
                <w:drawing>
                  <wp:inline distT="0" distB="0" distL="0" distR="0" wp14:anchorId="3B3E1681" wp14:editId="7FC6B147">
                    <wp:extent cx="3657600" cy="1975104"/>
                    <wp:effectExtent l="0" t="0" r="0" b="0"/>
                    <wp:docPr id="34" name="Picture 3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9751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38EA73A" w14:textId="77777777" w:rsidR="001F75D2" w:rsidRDefault="001F75D2" w:rsidP="001F75D2">
            <w:pPr>
              <w:tabs>
                <w:tab w:val="left" w:pos="1258"/>
              </w:tabs>
              <w:rPr>
                <w:ins w:id="5668" w:author="Bambi C" w:date="2022-08-24T20:03:00Z"/>
              </w:rPr>
            </w:pPr>
          </w:p>
          <w:p w14:paraId="22B232EA" w14:textId="77777777" w:rsidR="001F75D2" w:rsidRDefault="001F75D2" w:rsidP="001F75D2">
            <w:pPr>
              <w:tabs>
                <w:tab w:val="left" w:pos="1258"/>
              </w:tabs>
              <w:rPr>
                <w:ins w:id="5669" w:author="Bambi C" w:date="2022-08-24T20:03:00Z"/>
              </w:rPr>
            </w:pPr>
            <w:ins w:id="5670" w:author="Bambi C" w:date="2022-08-24T20:03:00Z">
              <w:r>
                <w:t>Reopen file</w:t>
              </w:r>
            </w:ins>
          </w:p>
          <w:p w14:paraId="2958027E" w14:textId="513C1236" w:rsidR="001F75D2" w:rsidRDefault="00696D05" w:rsidP="001F75D2">
            <w:pPr>
              <w:tabs>
                <w:tab w:val="left" w:pos="1258"/>
              </w:tabs>
              <w:rPr>
                <w:ins w:id="5671" w:author="Bambi C" w:date="2022-08-24T20:03:00Z"/>
              </w:rPr>
            </w:pPr>
            <w:ins w:id="5672" w:author="Bambi C" w:date="2022-08-24T20:34:00Z">
              <w:r w:rsidRPr="00696D05">
                <w:lastRenderedPageBreak/>
                <w:drawing>
                  <wp:inline distT="0" distB="0" distL="0" distR="0" wp14:anchorId="08938679" wp14:editId="2B7FAAAB">
                    <wp:extent cx="3657600" cy="2980944"/>
                    <wp:effectExtent l="0" t="0" r="0" b="0"/>
                    <wp:docPr id="35" name="Picture 3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9809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73E3E1F" w14:textId="5DF597A8" w:rsidR="001F75D2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673" w:author="Bambi C" w:date="2022-08-24T20:03:00Z"/>
              </w:rPr>
              <w:pPrChange w:id="5674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675" w:author="Bambi C" w:date="2022-08-24T20:03:00Z">
              <w:r w:rsidDel="00453C05">
                <w:delText>Enter data</w:delText>
              </w:r>
            </w:del>
          </w:p>
          <w:p w14:paraId="7CBAF7DD" w14:textId="49580554" w:rsidR="001F75D2" w:rsidRPr="00E0241F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676" w:author="Bambi C" w:date="2022-08-24T20:03:00Z"/>
                <w:i/>
                <w:iCs w:val="0"/>
              </w:rPr>
              <w:pPrChange w:id="5677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678" w:author="Bambi C" w:date="2022-08-24T20:03:00Z">
              <w:r w:rsidRPr="00E0241F" w:rsidDel="00453C05">
                <w:rPr>
                  <w:i/>
                  <w:iCs w:val="0"/>
                </w:rPr>
                <w:delText xml:space="preserve">Task: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task4</w:delText>
              </w:r>
              <w:r w:rsidDel="00453C05">
                <w:rPr>
                  <w:i/>
                  <w:iCs w:val="0"/>
                </w:rPr>
                <w:delText xml:space="preserve">”, </w:delText>
              </w:r>
              <w:r w:rsidRPr="00E0241F" w:rsidDel="00453C05">
                <w:rPr>
                  <w:i/>
                  <w:iCs w:val="0"/>
                </w:rPr>
                <w:delText xml:space="preserve">Priority: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p4</w:delText>
              </w:r>
              <w:r w:rsidDel="00453C05">
                <w:rPr>
                  <w:i/>
                  <w:iCs w:val="0"/>
                </w:rPr>
                <w:delText>”</w:delText>
              </w:r>
            </w:del>
          </w:p>
          <w:p w14:paraId="2BC3D4FE" w14:textId="2B871CEA" w:rsidR="001F75D2" w:rsidRPr="00E0241F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679" w:author="Bambi C" w:date="2022-08-24T20:03:00Z"/>
                <w:i/>
                <w:iCs w:val="0"/>
              </w:rPr>
              <w:pPrChange w:id="5680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681" w:author="Bambi C" w:date="2022-08-24T20:03:00Z">
              <w:r w:rsidRPr="00E0241F" w:rsidDel="00453C05">
                <w:rPr>
                  <w:i/>
                  <w:iCs w:val="0"/>
                </w:rPr>
                <w:delText xml:space="preserve">Task: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TASK</w:delText>
              </w:r>
              <w:r w:rsidDel="00453C05">
                <w:rPr>
                  <w:i/>
                  <w:iCs w:val="0"/>
                </w:rPr>
                <w:delText xml:space="preserve">6”, </w:delText>
              </w:r>
              <w:r w:rsidRPr="00E0241F" w:rsidDel="00453C05">
                <w:rPr>
                  <w:i/>
                  <w:iCs w:val="0"/>
                </w:rPr>
                <w:delText xml:space="preserve">Priority: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P</w:delText>
              </w:r>
              <w:r w:rsidDel="00453C05">
                <w:rPr>
                  <w:i/>
                  <w:iCs w:val="0"/>
                </w:rPr>
                <w:delText>6”</w:delText>
              </w:r>
            </w:del>
          </w:p>
          <w:p w14:paraId="69E1FA75" w14:textId="796D0D2E" w:rsidR="001F75D2" w:rsidDel="00453C05" w:rsidRDefault="001F75D2" w:rsidP="001F75D2">
            <w:pPr>
              <w:tabs>
                <w:tab w:val="left" w:pos="1258"/>
              </w:tabs>
              <w:rPr>
                <w:del w:id="5682" w:author="Bambi C" w:date="2022-08-24T20:03:00Z"/>
              </w:rPr>
            </w:pPr>
            <w:del w:id="5683" w:author="Bambi C" w:date="2022-08-19T11:50:00Z">
              <w:r w:rsidRPr="00C76256" w:rsidDel="00D46796">
                <w:rPr>
                  <w:noProof/>
                </w:rPr>
                <w:drawing>
                  <wp:inline distT="0" distB="0" distL="0" distR="0" wp14:anchorId="57889955" wp14:editId="6B990E08">
                    <wp:extent cx="3657600" cy="2514600"/>
                    <wp:effectExtent l="0" t="0" r="0" b="0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5146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D525A7C" w14:textId="679F852F" w:rsidR="001F75D2" w:rsidDel="00453C05" w:rsidRDefault="001F75D2" w:rsidP="001F75D2">
            <w:pPr>
              <w:tabs>
                <w:tab w:val="left" w:pos="1258"/>
              </w:tabs>
              <w:rPr>
                <w:del w:id="5684" w:author="Bambi C" w:date="2022-08-24T20:03:00Z"/>
              </w:rPr>
            </w:pPr>
          </w:p>
          <w:p w14:paraId="7B6603CF" w14:textId="4691AB8D" w:rsidR="001F75D2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685" w:author="Bambi C" w:date="2022-08-24T20:03:00Z"/>
              </w:rPr>
              <w:pPrChange w:id="5686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687" w:author="Bambi C" w:date="2022-08-24T20:03:00Z">
              <w:r w:rsidDel="00453C05">
                <w:delText>Save file</w:delText>
              </w:r>
            </w:del>
          </w:p>
          <w:p w14:paraId="13AD2851" w14:textId="5D6F2826" w:rsidR="001F75D2" w:rsidDel="00453C05" w:rsidRDefault="001F75D2" w:rsidP="001F75D2">
            <w:pPr>
              <w:tabs>
                <w:tab w:val="left" w:pos="1258"/>
              </w:tabs>
              <w:rPr>
                <w:del w:id="5688" w:author="Bambi C" w:date="2022-08-24T20:03:00Z"/>
              </w:rPr>
            </w:pPr>
            <w:del w:id="5689" w:author="Bambi C" w:date="2022-08-19T11:50:00Z">
              <w:r w:rsidRPr="009254AD" w:rsidDel="00D46796">
                <w:rPr>
                  <w:noProof/>
                </w:rPr>
                <w:drawing>
                  <wp:inline distT="0" distB="0" distL="0" distR="0" wp14:anchorId="7ADA404B" wp14:editId="7C4B143F">
                    <wp:extent cx="3657600" cy="1197864"/>
                    <wp:effectExtent l="0" t="0" r="0" b="0"/>
                    <wp:docPr id="30" name="Picture 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4F078AD" w14:textId="0C64112D" w:rsidR="001F75D2" w:rsidDel="00453C05" w:rsidRDefault="001F75D2" w:rsidP="001F75D2">
            <w:pPr>
              <w:tabs>
                <w:tab w:val="left" w:pos="1258"/>
              </w:tabs>
              <w:rPr>
                <w:del w:id="5690" w:author="Bambi C" w:date="2022-08-24T20:03:00Z"/>
              </w:rPr>
            </w:pPr>
          </w:p>
          <w:p w14:paraId="4852691A" w14:textId="1CF02409" w:rsidR="001F75D2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691" w:author="Bambi C" w:date="2022-08-24T20:03:00Z"/>
              </w:rPr>
              <w:pPrChange w:id="5692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693" w:author="Bambi C" w:date="2022-08-24T20:03:00Z">
              <w:r w:rsidDel="00453C05">
                <w:delText>View output data file</w:delText>
              </w:r>
            </w:del>
          </w:p>
          <w:p w14:paraId="1C96E5C9" w14:textId="43A32F22" w:rsidR="001F75D2" w:rsidDel="00453C05" w:rsidRDefault="001F75D2" w:rsidP="001F75D2">
            <w:pPr>
              <w:tabs>
                <w:tab w:val="left" w:pos="1258"/>
              </w:tabs>
              <w:rPr>
                <w:del w:id="5694" w:author="Bambi C" w:date="2022-08-24T20:03:00Z"/>
              </w:rPr>
            </w:pPr>
            <w:del w:id="5695" w:author="Bambi C" w:date="2022-08-19T11:50:00Z">
              <w:r w:rsidRPr="009C7B31" w:rsidDel="00D46796">
                <w:rPr>
                  <w:noProof/>
                </w:rPr>
                <w:drawing>
                  <wp:inline distT="0" distB="0" distL="0" distR="0" wp14:anchorId="1F3F019C" wp14:editId="0445DEE7">
                    <wp:extent cx="3657600" cy="2203704"/>
                    <wp:effectExtent l="0" t="0" r="0" b="0"/>
                    <wp:docPr id="19" name="Picture 1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78178FC2" w14:textId="0A909B68" w:rsidR="001F75D2" w:rsidRPr="0013138B" w:rsidRDefault="001F75D2" w:rsidP="001F75D2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AF304A1" w14:textId="77777777" w:rsidR="001F75D2" w:rsidRPr="0013138B" w:rsidRDefault="001F75D2" w:rsidP="001F75D2">
            <w:pPr>
              <w:tabs>
                <w:tab w:val="left" w:pos="1258"/>
              </w:tabs>
            </w:pPr>
            <w:r w:rsidRPr="00DB5EDB">
              <w:lastRenderedPageBreak/>
              <w:t>Pass</w:t>
            </w:r>
          </w:p>
        </w:tc>
      </w:tr>
      <w:tr w:rsidR="005745A7" w:rsidRPr="00F93B9C" w14:paraId="6585BB70" w14:textId="77777777" w:rsidTr="00DF5791">
        <w:tc>
          <w:tcPr>
            <w:tcW w:w="674" w:type="dxa"/>
          </w:tcPr>
          <w:p w14:paraId="24D08DE5" w14:textId="07C18D7A" w:rsidR="001F75D2" w:rsidRPr="00451F5C" w:rsidRDefault="001F75D2" w:rsidP="001F75D2">
            <w:pPr>
              <w:tabs>
                <w:tab w:val="left" w:pos="1258"/>
              </w:tabs>
              <w:jc w:val="center"/>
            </w:pPr>
            <w:r>
              <w:lastRenderedPageBreak/>
              <w:t>3</w:t>
            </w:r>
          </w:p>
        </w:tc>
        <w:tc>
          <w:tcPr>
            <w:tcW w:w="1991" w:type="dxa"/>
          </w:tcPr>
          <w:p w14:paraId="206675B2" w14:textId="2225049B" w:rsidR="001F75D2" w:rsidRPr="0013138B" w:rsidRDefault="001F75D2" w:rsidP="001F75D2">
            <w:pPr>
              <w:tabs>
                <w:tab w:val="left" w:pos="1258"/>
              </w:tabs>
            </w:pPr>
            <w:ins w:id="5696" w:author="Bambi C" w:date="2022-08-24T20:03:00Z">
              <w:r>
                <w:t xml:space="preserve">Error flow:  File not found </w:t>
              </w:r>
            </w:ins>
            <w:del w:id="5697" w:author="Bambi C" w:date="2022-08-24T20:03:00Z">
              <w:r w:rsidDel="00CE3235">
                <w:delText>Flow: Remove task to Save</w:delText>
              </w:r>
            </w:del>
          </w:p>
        </w:tc>
        <w:tc>
          <w:tcPr>
            <w:tcW w:w="5976" w:type="dxa"/>
          </w:tcPr>
          <w:p w14:paraId="6BA9ABF8" w14:textId="77777777" w:rsidR="001F75D2" w:rsidRDefault="001F75D2" w:rsidP="001F75D2">
            <w:pPr>
              <w:tabs>
                <w:tab w:val="left" w:pos="1258"/>
              </w:tabs>
              <w:rPr>
                <w:ins w:id="5698" w:author="Bambi C" w:date="2022-08-24T20:03:00Z"/>
              </w:rPr>
            </w:pPr>
            <w:ins w:id="5699" w:author="Bambi C" w:date="2022-08-24T20:03:00Z">
              <w:r>
                <w:t>Change default_file_str to “BadAppData.dat”</w:t>
              </w:r>
            </w:ins>
          </w:p>
          <w:p w14:paraId="67372AF3" w14:textId="7C800F1F" w:rsidR="001F75D2" w:rsidRDefault="00F05E24" w:rsidP="001F75D2">
            <w:pPr>
              <w:tabs>
                <w:tab w:val="left" w:pos="1258"/>
              </w:tabs>
              <w:rPr>
                <w:ins w:id="5700" w:author="Bambi C" w:date="2022-08-24T20:03:00Z"/>
              </w:rPr>
            </w:pPr>
            <w:ins w:id="5701" w:author="Bambi C" w:date="2022-08-24T20:37:00Z">
              <w:r w:rsidRPr="00F05E24">
                <w:drawing>
                  <wp:inline distT="0" distB="0" distL="0" distR="0" wp14:anchorId="57D10069" wp14:editId="15536E94">
                    <wp:extent cx="3657600" cy="3054096"/>
                    <wp:effectExtent l="0" t="0" r="0" b="0"/>
                    <wp:docPr id="38" name="Picture 3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05409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F101CF6" w14:textId="14E4C90B" w:rsidR="001F75D2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702" w:author="Bambi C" w:date="2022-08-24T20:03:00Z"/>
              </w:rPr>
              <w:pPrChange w:id="5703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704" w:author="Bambi C" w:date="2022-08-24T20:03:00Z">
              <w:r w:rsidDel="00453C05">
                <w:lastRenderedPageBreak/>
                <w:delText>Remove data</w:delText>
              </w:r>
            </w:del>
          </w:p>
          <w:p w14:paraId="0833E5FC" w14:textId="44185C0C" w:rsidR="001F75D2" w:rsidRPr="00E0241F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705" w:author="Bambi C" w:date="2022-08-24T20:03:00Z"/>
                <w:i/>
                <w:iCs w:val="0"/>
              </w:rPr>
              <w:pPrChange w:id="5706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707" w:author="Bambi C" w:date="2022-08-24T20:03:00Z">
              <w:r w:rsidRPr="00E0241F" w:rsidDel="00453C05">
                <w:rPr>
                  <w:i/>
                  <w:iCs w:val="0"/>
                </w:rPr>
                <w:delText xml:space="preserve">Task: </w:delText>
              </w:r>
              <w:r w:rsidDel="00453C05">
                <w:rPr>
                  <w:i/>
                  <w:iCs w:val="0"/>
                </w:rPr>
                <w:delText>“</w:delText>
              </w:r>
              <w:r w:rsidRPr="00E0241F" w:rsidDel="00453C05">
                <w:rPr>
                  <w:i/>
                  <w:iCs w:val="0"/>
                </w:rPr>
                <w:delText>TASK4</w:delText>
              </w:r>
              <w:r w:rsidDel="00453C05">
                <w:rPr>
                  <w:i/>
                  <w:iCs w:val="0"/>
                </w:rPr>
                <w:delText>”</w:delText>
              </w:r>
            </w:del>
          </w:p>
          <w:p w14:paraId="2856F282" w14:textId="75900C6D" w:rsidR="001F75D2" w:rsidDel="00453C05" w:rsidRDefault="001F75D2" w:rsidP="001F75D2">
            <w:pPr>
              <w:tabs>
                <w:tab w:val="left" w:pos="1258"/>
              </w:tabs>
              <w:rPr>
                <w:del w:id="5708" w:author="Bambi C" w:date="2022-08-24T20:03:00Z"/>
              </w:rPr>
            </w:pPr>
            <w:del w:id="5709" w:author="Bambi C" w:date="2022-08-19T11:50:00Z">
              <w:r w:rsidRPr="006A732E" w:rsidDel="00D46796">
                <w:rPr>
                  <w:noProof/>
                </w:rPr>
                <w:drawing>
                  <wp:inline distT="0" distB="0" distL="0" distR="0" wp14:anchorId="38AE546F" wp14:editId="073D6AB1">
                    <wp:extent cx="3657600" cy="1819656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8196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AA22451" w14:textId="3239AA29" w:rsidR="001F75D2" w:rsidDel="00453C05" w:rsidRDefault="001F75D2" w:rsidP="001F75D2">
            <w:pPr>
              <w:tabs>
                <w:tab w:val="left" w:pos="1258"/>
              </w:tabs>
              <w:rPr>
                <w:del w:id="5710" w:author="Bambi C" w:date="2022-08-24T20:03:00Z"/>
              </w:rPr>
            </w:pPr>
          </w:p>
          <w:p w14:paraId="29580F05" w14:textId="164D2EDB" w:rsidR="001F75D2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711" w:author="Bambi C" w:date="2022-08-24T20:03:00Z"/>
              </w:rPr>
              <w:pPrChange w:id="5712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713" w:author="Bambi C" w:date="2022-08-24T20:03:00Z">
              <w:r w:rsidDel="00453C05">
                <w:delText>Save file</w:delText>
              </w:r>
            </w:del>
          </w:p>
          <w:p w14:paraId="3244F342" w14:textId="2A0B51D0" w:rsidR="001F75D2" w:rsidDel="00453C05" w:rsidRDefault="001F75D2" w:rsidP="001F75D2">
            <w:pPr>
              <w:tabs>
                <w:tab w:val="left" w:pos="1258"/>
              </w:tabs>
              <w:rPr>
                <w:del w:id="5714" w:author="Bambi C" w:date="2022-08-24T20:03:00Z"/>
              </w:rPr>
            </w:pPr>
            <w:del w:id="5715" w:author="Bambi C" w:date="2022-08-19T11:50:00Z">
              <w:r w:rsidRPr="009254AD" w:rsidDel="00D46796">
                <w:rPr>
                  <w:noProof/>
                </w:rPr>
                <w:drawing>
                  <wp:inline distT="0" distB="0" distL="0" distR="0" wp14:anchorId="188DB9B5" wp14:editId="109C7B82">
                    <wp:extent cx="3657600" cy="1197864"/>
                    <wp:effectExtent l="0" t="0" r="0" b="0"/>
                    <wp:docPr id="33" name="Pictur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1A34E68C" w14:textId="0F4E72A1" w:rsidR="001F75D2" w:rsidDel="00453C05" w:rsidRDefault="001F75D2" w:rsidP="001F75D2">
            <w:pPr>
              <w:tabs>
                <w:tab w:val="left" w:pos="1258"/>
              </w:tabs>
              <w:rPr>
                <w:del w:id="5716" w:author="Bambi C" w:date="2022-08-24T20:03:00Z"/>
              </w:rPr>
            </w:pPr>
          </w:p>
          <w:p w14:paraId="7A7D4BD8" w14:textId="6D8EA86A" w:rsidR="001F75D2" w:rsidDel="00453C05" w:rsidRDefault="001F75D2" w:rsidP="001F75D2">
            <w:pPr>
              <w:shd w:val="clear" w:color="auto" w:fill="FFFF00"/>
              <w:tabs>
                <w:tab w:val="left" w:pos="1258"/>
              </w:tabs>
              <w:rPr>
                <w:del w:id="5717" w:author="Bambi C" w:date="2022-08-24T20:03:00Z"/>
              </w:rPr>
              <w:pPrChange w:id="5718" w:author="Bambi C" w:date="2022-08-19T11:51:00Z">
                <w:pPr>
                  <w:tabs>
                    <w:tab w:val="left" w:pos="1258"/>
                  </w:tabs>
                </w:pPr>
              </w:pPrChange>
            </w:pPr>
            <w:del w:id="5719" w:author="Bambi C" w:date="2022-08-24T20:03:00Z">
              <w:r w:rsidDel="00453C05">
                <w:delText>View output data file</w:delText>
              </w:r>
            </w:del>
          </w:p>
          <w:p w14:paraId="33D38625" w14:textId="14DFE039" w:rsidR="001F75D2" w:rsidDel="00453C05" w:rsidRDefault="001F75D2" w:rsidP="001F75D2">
            <w:pPr>
              <w:tabs>
                <w:tab w:val="left" w:pos="1258"/>
              </w:tabs>
              <w:rPr>
                <w:del w:id="5720" w:author="Bambi C" w:date="2022-08-24T20:03:00Z"/>
              </w:rPr>
            </w:pPr>
            <w:del w:id="5721" w:author="Bambi C" w:date="2022-08-19T11:50:00Z">
              <w:r w:rsidRPr="009E5F75" w:rsidDel="00D46796">
                <w:rPr>
                  <w:noProof/>
                </w:rPr>
                <w:drawing>
                  <wp:inline distT="0" distB="0" distL="0" distR="0" wp14:anchorId="754C6FA4" wp14:editId="547E4231">
                    <wp:extent cx="3657600" cy="2203704"/>
                    <wp:effectExtent l="0" t="0" r="0" b="0"/>
                    <wp:docPr id="20" name="Picture 2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del>
          </w:p>
          <w:p w14:paraId="2BF05BFF" w14:textId="77777777" w:rsidR="001F75D2" w:rsidRPr="0013138B" w:rsidRDefault="001F75D2" w:rsidP="001F75D2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F0608A0" w14:textId="77777777" w:rsidR="001F75D2" w:rsidRPr="0013138B" w:rsidRDefault="001F75D2" w:rsidP="001F75D2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lastRenderedPageBreak/>
              <w:t>Pass</w:t>
            </w:r>
          </w:p>
        </w:tc>
      </w:tr>
      <w:tr w:rsidR="005745A7" w:rsidRPr="00F93B9C" w14:paraId="3034FE38" w14:textId="77777777" w:rsidTr="00DF5791">
        <w:tblPrEx>
          <w:tblW w:w="9558" w:type="dxa"/>
          <w:tblBorders>
            <w:top w:val="single" w:sz="4" w:space="0" w:color="808080" w:themeColor="background1" w:themeShade="80"/>
            <w:left w:val="single" w:sz="4" w:space="0" w:color="808080" w:themeColor="background1" w:themeShade="80"/>
            <w:bottom w:val="single" w:sz="4" w:space="0" w:color="808080" w:themeColor="background1" w:themeShade="80"/>
            <w:right w:val="single" w:sz="4" w:space="0" w:color="808080" w:themeColor="background1" w:themeShade="80"/>
            <w:insideH w:val="single" w:sz="4" w:space="0" w:color="808080" w:themeColor="background1" w:themeShade="80"/>
            <w:insideV w:val="single" w:sz="4" w:space="0" w:color="808080" w:themeColor="background1" w:themeShade="80"/>
          </w:tblBorders>
          <w:tblPrExChange w:id="5722" w:author="Bambi C" w:date="2022-08-24T20:43:00Z">
            <w:tblPrEx>
              <w:tblW w:w="9558" w:type="dxa"/>
              <w:tblBorders>
                <w:top w:val="single" w:sz="4" w:space="0" w:color="808080" w:themeColor="background1" w:themeShade="80"/>
                <w:left w:val="single" w:sz="4" w:space="0" w:color="808080" w:themeColor="background1" w:themeShade="80"/>
                <w:bottom w:val="single" w:sz="4" w:space="0" w:color="808080" w:themeColor="background1" w:themeShade="80"/>
                <w:right w:val="single" w:sz="4" w:space="0" w:color="808080" w:themeColor="background1" w:themeShade="80"/>
                <w:insideH w:val="single" w:sz="4" w:space="0" w:color="808080" w:themeColor="background1" w:themeShade="80"/>
                <w:insideV w:val="single" w:sz="4" w:space="0" w:color="808080" w:themeColor="background1" w:themeShade="80"/>
              </w:tblBorders>
            </w:tblPrEx>
          </w:tblPrExChange>
        </w:tblPrEx>
        <w:trPr>
          <w:ins w:id="5723" w:author="Bambi C" w:date="2022-08-24T20:03:00Z"/>
        </w:trPr>
        <w:tc>
          <w:tcPr>
            <w:tcW w:w="674" w:type="dxa"/>
            <w:tcPrChange w:id="5724" w:author="Bambi C" w:date="2022-08-24T20:43:00Z">
              <w:tcPr>
                <w:tcW w:w="674" w:type="dxa"/>
              </w:tcPr>
            </w:tcPrChange>
          </w:tcPr>
          <w:p w14:paraId="18350706" w14:textId="405A2765" w:rsidR="001F75D2" w:rsidRDefault="001F75D2" w:rsidP="001F75D2">
            <w:pPr>
              <w:tabs>
                <w:tab w:val="left" w:pos="1258"/>
              </w:tabs>
              <w:jc w:val="center"/>
              <w:rPr>
                <w:ins w:id="5725" w:author="Bambi C" w:date="2022-08-24T20:03:00Z"/>
              </w:rPr>
            </w:pPr>
            <w:ins w:id="5726" w:author="Bambi C" w:date="2022-08-24T20:03:00Z">
              <w:r>
                <w:t>4</w:t>
              </w:r>
            </w:ins>
          </w:p>
        </w:tc>
        <w:tc>
          <w:tcPr>
            <w:tcW w:w="1991" w:type="dxa"/>
            <w:tcPrChange w:id="5727" w:author="Bambi C" w:date="2022-08-24T20:43:00Z">
              <w:tcPr>
                <w:tcW w:w="1991" w:type="dxa"/>
              </w:tcPr>
            </w:tcPrChange>
          </w:tcPr>
          <w:p w14:paraId="012E7485" w14:textId="77777777" w:rsidR="001F75D2" w:rsidRDefault="001F75D2" w:rsidP="001F75D2">
            <w:pPr>
              <w:tabs>
                <w:tab w:val="left" w:pos="1258"/>
              </w:tabs>
              <w:rPr>
                <w:ins w:id="5728" w:author="Bambi C" w:date="2022-08-24T20:03:00Z"/>
              </w:rPr>
            </w:pPr>
            <w:ins w:id="5729" w:author="Bambi C" w:date="2022-08-24T20:03:00Z">
              <w:r>
                <w:t>Error flow:  Add bad VIP data</w:t>
              </w:r>
            </w:ins>
          </w:p>
          <w:p w14:paraId="455B22EF" w14:textId="6E38CD5B" w:rsidR="001F75D2" w:rsidRDefault="001F75D2" w:rsidP="001F75D2">
            <w:pPr>
              <w:tabs>
                <w:tab w:val="left" w:pos="1258"/>
              </w:tabs>
              <w:rPr>
                <w:ins w:id="5730" w:author="Bambi C" w:date="2022-08-24T20:03:00Z"/>
              </w:rPr>
            </w:pPr>
            <w:ins w:id="5731" w:author="Bambi C" w:date="2022-08-24T20:03:00Z">
              <w:r>
                <w:t xml:space="preserve"> </w:t>
              </w:r>
            </w:ins>
          </w:p>
        </w:tc>
        <w:tc>
          <w:tcPr>
            <w:tcW w:w="5976" w:type="dxa"/>
            <w:shd w:val="clear" w:color="auto" w:fill="auto"/>
            <w:tcPrChange w:id="5732" w:author="Bambi C" w:date="2022-08-24T20:43:00Z">
              <w:tcPr>
                <w:tcW w:w="5976" w:type="dxa"/>
              </w:tcPr>
            </w:tcPrChange>
          </w:tcPr>
          <w:p w14:paraId="1C98A1B6" w14:textId="4B1F7C68" w:rsidR="001F75D2" w:rsidRPr="00D64A3F" w:rsidRDefault="001F75D2" w:rsidP="001F75D2">
            <w:pPr>
              <w:tabs>
                <w:tab w:val="left" w:pos="1258"/>
              </w:tabs>
              <w:rPr>
                <w:ins w:id="5733" w:author="Bambi C" w:date="2022-08-24T20:03:00Z"/>
              </w:rPr>
            </w:pPr>
            <w:ins w:id="5734" w:author="Bambi C" w:date="2022-08-24T20:03:00Z">
              <w:r w:rsidRPr="00D64A3F">
                <w:t>Add data</w:t>
              </w:r>
            </w:ins>
          </w:p>
          <w:p w14:paraId="268075FF" w14:textId="77777777" w:rsidR="001F75D2" w:rsidRPr="00D64A3F" w:rsidRDefault="001F75D2" w:rsidP="001F75D2">
            <w:pPr>
              <w:tabs>
                <w:tab w:val="left" w:pos="1258"/>
              </w:tabs>
              <w:rPr>
                <w:ins w:id="5735" w:author="Bambi C" w:date="2022-08-24T20:03:00Z"/>
                <w:i/>
                <w:iCs w:val="0"/>
              </w:rPr>
            </w:pPr>
            <w:ins w:id="5736" w:author="Bambi C" w:date="2022-08-24T20:03:00Z">
              <w:r w:rsidRPr="00D64A3F">
                <w:rPr>
                  <w:i/>
                  <w:iCs w:val="0"/>
                </w:rPr>
                <w:t xml:space="preserve">Circle: “5”, </w:t>
              </w:r>
            </w:ins>
          </w:p>
          <w:p w14:paraId="293B77ED" w14:textId="0BB05BAB" w:rsidR="001F75D2" w:rsidRPr="00D64A3F" w:rsidRDefault="00510504" w:rsidP="001F75D2">
            <w:pPr>
              <w:tabs>
                <w:tab w:val="left" w:pos="1258"/>
              </w:tabs>
              <w:rPr>
                <w:ins w:id="5737" w:author="Bambi C" w:date="2022-08-24T20:03:00Z"/>
              </w:rPr>
            </w:pPr>
            <w:ins w:id="5738" w:author="Bambi C" w:date="2022-08-24T20:44:00Z">
              <w:r w:rsidRPr="00510504">
                <w:drawing>
                  <wp:inline distT="0" distB="0" distL="0" distR="0" wp14:anchorId="07B95E8E" wp14:editId="0E7A95E9">
                    <wp:extent cx="3657600" cy="2514600"/>
                    <wp:effectExtent l="0" t="0" r="0" b="0"/>
                    <wp:docPr id="42" name="Picture 4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5146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9749317" w14:textId="77777777" w:rsidR="001F75D2" w:rsidRPr="00D64A3F" w:rsidRDefault="001F75D2" w:rsidP="001F75D2">
            <w:pPr>
              <w:tabs>
                <w:tab w:val="left" w:pos="1258"/>
              </w:tabs>
              <w:rPr>
                <w:ins w:id="5739" w:author="Bambi C" w:date="2022-08-24T20:03:00Z"/>
              </w:rPr>
            </w:pPr>
          </w:p>
          <w:p w14:paraId="497F4879" w14:textId="1C139E54" w:rsidR="001F75D2" w:rsidRPr="000D4F48" w:rsidRDefault="001F75D2" w:rsidP="001F75D2">
            <w:pPr>
              <w:tabs>
                <w:tab w:val="left" w:pos="1258"/>
              </w:tabs>
              <w:rPr>
                <w:ins w:id="5740" w:author="Bambi C" w:date="2022-08-24T20:03:00Z"/>
                <w:i/>
                <w:iCs w:val="0"/>
                <w:rPrChange w:id="5741" w:author="Bambi C" w:date="2022-08-24T20:45:00Z">
                  <w:rPr>
                    <w:ins w:id="5742" w:author="Bambi C" w:date="2022-08-24T20:03:00Z"/>
                  </w:rPr>
                </w:rPrChange>
              </w:rPr>
            </w:pPr>
            <w:ins w:id="5743" w:author="Bambi C" w:date="2022-08-24T20:03:00Z">
              <w:r w:rsidRPr="00D64A3F">
                <w:rPr>
                  <w:i/>
                  <w:iCs w:val="0"/>
                </w:rPr>
                <w:t>DOB: “1900-13-13”</w:t>
              </w:r>
            </w:ins>
          </w:p>
          <w:p w14:paraId="5EE8066E" w14:textId="77777777" w:rsidR="001F75D2" w:rsidRDefault="001F75D2" w:rsidP="00D64A3F">
            <w:pPr>
              <w:tabs>
                <w:tab w:val="left" w:pos="1258"/>
              </w:tabs>
              <w:rPr>
                <w:ins w:id="5744" w:author="Bambi C" w:date="2022-08-24T20:43:00Z"/>
                <w:i/>
                <w:iCs w:val="0"/>
              </w:rPr>
            </w:pPr>
            <w:ins w:id="5745" w:author="Bambi C" w:date="2022-08-24T20:03:00Z">
              <w:r w:rsidRPr="00D64A3F">
                <w:rPr>
                  <w:i/>
                  <w:iCs w:val="0"/>
                </w:rPr>
                <w:t>DOB: “8-8-1900”</w:t>
              </w:r>
            </w:ins>
          </w:p>
          <w:p w14:paraId="44CF2AEB" w14:textId="11247E56" w:rsidR="00D64A3F" w:rsidRDefault="00DF5791" w:rsidP="00D64A3F">
            <w:pPr>
              <w:tabs>
                <w:tab w:val="left" w:pos="1258"/>
              </w:tabs>
              <w:rPr>
                <w:ins w:id="5746" w:author="Bambi C" w:date="2022-08-24T20:43:00Z"/>
                <w:iCs w:val="0"/>
              </w:rPr>
            </w:pPr>
            <w:ins w:id="5747" w:author="Bambi C" w:date="2022-08-24T20:45:00Z">
              <w:r w:rsidRPr="00DF5791">
                <w:rPr>
                  <w:iCs w:val="0"/>
                </w:rPr>
                <w:drawing>
                  <wp:inline distT="0" distB="0" distL="0" distR="0" wp14:anchorId="400F53BA" wp14:editId="509B805F">
                    <wp:extent cx="3657600" cy="1353312"/>
                    <wp:effectExtent l="0" t="0" r="0" b="0"/>
                    <wp:docPr id="43" name="Picture 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3533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457F5AD" w14:textId="17702885" w:rsidR="00D64A3F" w:rsidRPr="00D64A3F" w:rsidRDefault="00D64A3F" w:rsidP="00D64A3F">
            <w:pPr>
              <w:tabs>
                <w:tab w:val="left" w:pos="1258"/>
              </w:tabs>
              <w:rPr>
                <w:ins w:id="5748" w:author="Bambi C" w:date="2022-08-24T20:03:00Z"/>
                <w:iCs w:val="0"/>
              </w:rPr>
              <w:pPrChange w:id="5749" w:author="Bambi C" w:date="2022-08-24T20:43:00Z">
                <w:pPr>
                  <w:shd w:val="clear" w:color="auto" w:fill="FFFF00"/>
                  <w:tabs>
                    <w:tab w:val="left" w:pos="1258"/>
                  </w:tabs>
                </w:pPr>
              </w:pPrChange>
            </w:pPr>
          </w:p>
        </w:tc>
        <w:tc>
          <w:tcPr>
            <w:tcW w:w="917" w:type="dxa"/>
            <w:tcPrChange w:id="5750" w:author="Bambi C" w:date="2022-08-24T20:43:00Z">
              <w:tcPr>
                <w:tcW w:w="917" w:type="dxa"/>
              </w:tcPr>
            </w:tcPrChange>
          </w:tcPr>
          <w:p w14:paraId="4D78D94B" w14:textId="77777777" w:rsidR="001F75D2" w:rsidRPr="00EC260A" w:rsidRDefault="001F75D2" w:rsidP="001F75D2">
            <w:pPr>
              <w:tabs>
                <w:tab w:val="left" w:pos="1258"/>
              </w:tabs>
              <w:rPr>
                <w:ins w:id="5751" w:author="Bambi C" w:date="2022-08-24T20:03:00Z"/>
              </w:rPr>
            </w:pPr>
          </w:p>
        </w:tc>
      </w:tr>
    </w:tbl>
    <w:p w14:paraId="135D0E02" w14:textId="6EA5E060" w:rsidR="009E6A12" w:rsidRPr="00051742" w:rsidRDefault="005958DF" w:rsidP="00DE22B7">
      <w:pPr>
        <w:pStyle w:val="Caption"/>
        <w:rPr>
          <w:highlight w:val="yellow"/>
        </w:rPr>
      </w:pPr>
      <w:bookmarkStart w:id="5752" w:name="_Ref109757300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753" w:author="Bambi C" w:date="2022-08-24T14:21:00Z">
        <w:r w:rsidR="006165AD">
          <w:rPr>
            <w:noProof/>
          </w:rPr>
          <w:t>18</w:t>
        </w:r>
      </w:ins>
      <w:del w:id="5754" w:author="Bambi C" w:date="2022-08-24T14:21:00Z">
        <w:r w:rsidR="00EB3E36" w:rsidDel="006165AD">
          <w:rPr>
            <w:noProof/>
          </w:rPr>
          <w:delText>30</w:delText>
        </w:r>
      </w:del>
      <w:r w:rsidR="00DE6474">
        <w:rPr>
          <w:noProof/>
        </w:rPr>
        <w:fldChar w:fldCharType="end"/>
      </w:r>
      <w:bookmarkEnd w:id="5752"/>
      <w:r>
        <w:t xml:space="preserve">. </w:t>
      </w:r>
      <w:r w:rsidRPr="000A4475">
        <w:t xml:space="preserve">Summary of </w:t>
      </w:r>
      <w:r>
        <w:t xml:space="preserve">tests performed </w:t>
      </w:r>
      <w:r w:rsidR="00904864">
        <w:t xml:space="preserve">and results </w:t>
      </w:r>
      <w:r>
        <w:t>in Terminal</w:t>
      </w:r>
    </w:p>
    <w:p w14:paraId="3DEDAB9F" w14:textId="1C561BDE" w:rsidR="00BD62F6" w:rsidRDefault="00BD62F6" w:rsidP="009E6A12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4CDFC6E" w14:textId="260ADE0D" w:rsidR="004A1C45" w:rsidRDefault="0042697B" w:rsidP="0042697B">
      <w:pPr>
        <w:pStyle w:val="Heading3"/>
      </w:pPr>
      <w:bookmarkStart w:id="5755" w:name="_Toc112269873"/>
      <w:r>
        <w:t>Result</w:t>
      </w:r>
      <w:r w:rsidR="00134144">
        <w:t>s</w:t>
      </w:r>
      <w:bookmarkEnd w:id="5755"/>
    </w:p>
    <w:p w14:paraId="5288E054" w14:textId="57B9E843" w:rsidR="0078061B" w:rsidRPr="009E33F3" w:rsidRDefault="00134144" w:rsidP="00DF5791">
      <w:r w:rsidRPr="009E33F3">
        <w:t xml:space="preserve">Using the same </w:t>
      </w:r>
      <w:r w:rsidR="001C391F" w:rsidRPr="009E33F3">
        <w:t xml:space="preserve">input values </w:t>
      </w:r>
      <w:r w:rsidR="00455E17" w:rsidRPr="00DE6474">
        <w:t xml:space="preserve">per </w:t>
      </w:r>
      <w:r w:rsidR="00455E17" w:rsidRPr="00451F5C">
        <w:t xml:space="preserve">Section </w:t>
      </w:r>
      <w:r w:rsidR="00FF2B53" w:rsidRPr="00451F5C">
        <w:fldChar w:fldCharType="begin"/>
      </w:r>
      <w:r w:rsidR="00FF2B53" w:rsidRPr="00451F5C">
        <w:instrText xml:space="preserve"> REF _Ref108285355 \r \h </w:instrText>
      </w:r>
      <w:r w:rsidR="0078061B" w:rsidRPr="00451F5C">
        <w:instrText xml:space="preserve"> \* MERGEFORMAT </w:instrText>
      </w:r>
      <w:r w:rsidR="00FF2B53" w:rsidRPr="00451F5C">
        <w:fldChar w:fldCharType="separate"/>
      </w:r>
      <w:r w:rsidR="00DF5791">
        <w:t>4.3.1</w:t>
      </w:r>
      <w:r w:rsidR="00FF2B53" w:rsidRPr="00451F5C">
        <w:fldChar w:fldCharType="end"/>
      </w:r>
      <w:r w:rsidR="00FF2B53" w:rsidRPr="00DE6474">
        <w:t>, produced</w:t>
      </w:r>
      <w:r w:rsidR="00FF2B53" w:rsidRPr="009E33F3">
        <w:t xml:space="preserve"> the same results</w:t>
      </w:r>
      <w:r w:rsidR="001C391F" w:rsidRPr="009E33F3">
        <w:t xml:space="preserve"> </w:t>
      </w:r>
      <w:r w:rsidR="005A5851" w:rsidRPr="009E33F3">
        <w:t>as testing for both error messages of invalid input as well as correct</w:t>
      </w:r>
      <w:r w:rsidR="00AF4550" w:rsidRPr="00BD28B1">
        <w:t>ly formatted and stored</w:t>
      </w:r>
      <w:r w:rsidR="005A5851" w:rsidRPr="009E33F3">
        <w:t xml:space="preserve"> </w:t>
      </w:r>
      <w:r w:rsidR="00AF4550" w:rsidRPr="00BD28B1">
        <w:t>outputs</w:t>
      </w:r>
      <w:r w:rsidR="005A5851" w:rsidRPr="009E33F3">
        <w:t xml:space="preserve"> </w:t>
      </w:r>
      <w:r w:rsidR="00AF4550" w:rsidRPr="00BD28B1">
        <w:t>of</w:t>
      </w:r>
      <w:r w:rsidR="005A5851" w:rsidRPr="009E33F3">
        <w:t xml:space="preserve"> valid </w:t>
      </w:r>
      <w:r w:rsidR="00AF4550" w:rsidRPr="00BD28B1">
        <w:t xml:space="preserve">user </w:t>
      </w:r>
      <w:r w:rsidR="005A5851" w:rsidRPr="009E33F3">
        <w:t>inputs</w:t>
      </w:r>
      <w:r w:rsidR="00FF2B53" w:rsidRPr="009E33F3">
        <w:t>.</w:t>
      </w:r>
    </w:p>
    <w:p w14:paraId="312F1FEC" w14:textId="315DC4CC" w:rsidR="00330B87" w:rsidRPr="0042697B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850056A" w14:textId="7A653A49" w:rsidR="004A1C45" w:rsidRDefault="004A1C45" w:rsidP="000663EC">
      <w:pPr>
        <w:pStyle w:val="Heading1"/>
      </w:pPr>
      <w:bookmarkStart w:id="5756" w:name="_Toc112269874"/>
      <w:r>
        <w:lastRenderedPageBreak/>
        <w:t>Summary</w:t>
      </w:r>
      <w:bookmarkEnd w:id="5756"/>
    </w:p>
    <w:p w14:paraId="4AE48349" w14:textId="45805CD2" w:rsidR="00750033" w:rsidDel="00D46796" w:rsidRDefault="002B25A0" w:rsidP="00C718CB">
      <w:pPr>
        <w:rPr>
          <w:del w:id="5757" w:author="Bambi C" w:date="2022-08-19T11:50:00Z"/>
        </w:rPr>
        <w:pPrChange w:id="5758" w:author="Bambi C" w:date="2022-08-24T20:58:00Z">
          <w:pPr/>
        </w:pPrChange>
      </w:pPr>
      <w:ins w:id="5759" w:author="Bambi C" w:date="2022-08-24T20:46:00Z">
        <w:r>
          <w:t>Similar to preceding assignments,</w:t>
        </w:r>
      </w:ins>
      <w:ins w:id="5760" w:author="Bambi C" w:date="2022-08-24T20:58:00Z">
        <w:r w:rsidR="0059391F">
          <w:t xml:space="preserve"> I thought</w:t>
        </w:r>
      </w:ins>
      <w:ins w:id="5761" w:author="Bambi C" w:date="2022-08-24T20:46:00Z">
        <w:r>
          <w:t xml:space="preserve"> this week’s assignment </w:t>
        </w:r>
      </w:ins>
      <w:ins w:id="5762" w:author="Bambi C" w:date="2022-08-24T20:47:00Z">
        <w:r w:rsidR="009D4CFA">
          <w:t xml:space="preserve">was a significant step up in complexity and challenge. Despite the program functionality </w:t>
        </w:r>
        <w:r w:rsidR="004E29CD">
          <w:t xml:space="preserve">being stripped down from the prior assignment, </w:t>
        </w:r>
      </w:ins>
      <w:ins w:id="5763" w:author="Bambi C" w:date="2022-08-24T20:58:00Z">
        <w:r w:rsidR="0059391F">
          <w:t>I can confirm the feeling “60</w:t>
        </w:r>
      </w:ins>
      <w:ins w:id="5764" w:author="Bambi C" w:date="2022-08-24T20:59:00Z">
        <w:r w:rsidR="0059391F">
          <w:t>% of code is exception handling</w:t>
        </w:r>
      </w:ins>
      <w:ins w:id="5765" w:author="Bambi C" w:date="2022-08-24T20:58:00Z">
        <w:r w:rsidR="0059391F">
          <w:t>”</w:t>
        </w:r>
      </w:ins>
      <w:ins w:id="5766" w:author="Bambi C" w:date="2022-08-24T20:59:00Z">
        <w:r w:rsidR="00A51318">
          <w:t>. At least, for me, it sure felt that way.</w:t>
        </w:r>
        <w:r w:rsidR="00381F1C">
          <w:t xml:space="preserve"> </w:t>
        </w:r>
      </w:ins>
      <w:ins w:id="5767" w:author="Bambi C" w:date="2022-08-24T21:01:00Z">
        <w:r w:rsidR="00916B5A">
          <w:t>U</w:t>
        </w:r>
      </w:ins>
      <w:ins w:id="5768" w:author="Bambi C" w:date="2022-08-24T20:59:00Z">
        <w:r w:rsidR="00381F1C">
          <w:t>nforeseen</w:t>
        </w:r>
      </w:ins>
      <w:ins w:id="5769" w:author="Bambi C" w:date="2022-08-24T21:00:00Z">
        <w:r w:rsidR="00381F1C">
          <w:t xml:space="preserve"> (and </w:t>
        </w:r>
        <w:r w:rsidR="00916B5A">
          <w:t>highly-</w:t>
        </w:r>
        <w:r w:rsidR="00381F1C">
          <w:t>i</w:t>
        </w:r>
        <w:r w:rsidR="00916B5A">
          <w:t>rregular</w:t>
        </w:r>
        <w:r w:rsidR="00381F1C">
          <w:t>)</w:t>
        </w:r>
      </w:ins>
      <w:ins w:id="5770" w:author="Bambi C" w:date="2022-08-24T20:59:00Z">
        <w:r w:rsidR="00381F1C">
          <w:t xml:space="preserve"> </w:t>
        </w:r>
      </w:ins>
      <w:ins w:id="5771" w:author="Bambi C" w:date="2022-08-24T21:00:00Z">
        <w:r w:rsidR="00381F1C">
          <w:t>opportunities over this</w:t>
        </w:r>
        <w:r w:rsidR="00916B5A">
          <w:t xml:space="preserve"> past weekend</w:t>
        </w:r>
      </w:ins>
      <w:ins w:id="5772" w:author="Bambi C" w:date="2022-08-24T21:01:00Z">
        <w:r w:rsidR="00916B5A">
          <w:t xml:space="preserve"> may have also </w:t>
        </w:r>
        <w:r w:rsidR="00E177B7">
          <w:t xml:space="preserve">effectively compressed </w:t>
        </w:r>
      </w:ins>
      <w:ins w:id="5773" w:author="Bambi C" w:date="2022-08-24T21:04:00Z">
        <w:r w:rsidR="00FB572A">
          <w:t xml:space="preserve">my </w:t>
        </w:r>
        <w:r w:rsidR="009C2566">
          <w:t>available time for this assignment</w:t>
        </w:r>
        <w:r w:rsidR="00FB572A">
          <w:t>.</w:t>
        </w:r>
        <w:r w:rsidR="009C2566">
          <w:t xml:space="preserve"> </w:t>
        </w:r>
      </w:ins>
      <w:ins w:id="5774" w:author="Bambi C" w:date="2022-08-24T21:05:00Z">
        <w:r w:rsidR="00E55DC8">
          <w:t>I think t</w:t>
        </w:r>
        <w:r w:rsidR="009C2566">
          <w:t xml:space="preserve">he code structures and frameworks </w:t>
        </w:r>
      </w:ins>
      <w:ins w:id="5775" w:author="Bambi C" w:date="2022-08-24T21:06:00Z">
        <w:r w:rsidR="00E55DC8">
          <w:t xml:space="preserve">that were </w:t>
        </w:r>
      </w:ins>
      <w:ins w:id="5776" w:author="Bambi C" w:date="2022-08-24T21:05:00Z">
        <w:r w:rsidR="009C2566">
          <w:t xml:space="preserve">provided </w:t>
        </w:r>
      </w:ins>
      <w:ins w:id="5777" w:author="Bambi C" w:date="2022-08-24T21:06:00Z">
        <w:r w:rsidR="00E55DC8">
          <w:t xml:space="preserve">as part of prior assignments </w:t>
        </w:r>
        <w:r w:rsidR="003F41B9">
          <w:t>were helpful. One challenging (and personally, frustrating) aspect of this a</w:t>
        </w:r>
      </w:ins>
      <w:ins w:id="5778" w:author="Bambi C" w:date="2022-08-24T21:07:00Z">
        <w:r w:rsidR="003F41B9">
          <w:t xml:space="preserve">ssignment was the </w:t>
        </w:r>
        <w:r w:rsidR="00BA29B4">
          <w:t xml:space="preserve">reliance on self-research to learn the level of coding needed to </w:t>
        </w:r>
        <w:r w:rsidR="00312CA1">
          <w:t>adapt prior assignments’ code.</w:t>
        </w:r>
      </w:ins>
      <w:del w:id="5779" w:author="Bambi C" w:date="2022-08-19T11:50:00Z">
        <w:r w:rsidR="002600B7" w:rsidDel="00D46796">
          <w:delText>In retrospect, I may have gone o</w:delText>
        </w:r>
        <w:r w:rsidR="009A6419" w:rsidDel="00D46796">
          <w:delText xml:space="preserve">verboard on </w:delText>
        </w:r>
        <w:r w:rsidR="00750033" w:rsidDel="00D46796">
          <w:delText>“debugging code</w:delText>
        </w:r>
        <w:r w:rsidR="00242EE1" w:rsidDel="00D46796">
          <w:delText>”</w:delText>
        </w:r>
        <w:r w:rsidR="002600B7" w:rsidDel="00D46796">
          <w:delText xml:space="preserve"> as the code </w:delText>
        </w:r>
        <w:r w:rsidR="007B3800" w:rsidDel="00D46796">
          <w:delText xml:space="preserve">of my proposed solution is </w:delText>
        </w:r>
        <w:r w:rsidR="00750033" w:rsidDel="00D46796">
          <w:delText>double</w:delText>
        </w:r>
        <w:r w:rsidR="007B3800" w:rsidDel="00D46796">
          <w:delText>d</w:delText>
        </w:r>
        <w:r w:rsidR="00750033" w:rsidDel="00D46796">
          <w:delText xml:space="preserve"> </w:delText>
        </w:r>
        <w:r w:rsidR="007B3800" w:rsidDel="00D46796">
          <w:delText>in</w:delText>
        </w:r>
        <w:r w:rsidR="00750033" w:rsidDel="00D46796">
          <w:delText xml:space="preserve"> length. </w:delText>
        </w:r>
        <w:r w:rsidR="007B3800" w:rsidDel="00D46796">
          <w:delText>However, I think that taking the additional time / effort in adding debugging code was h</w:delText>
        </w:r>
        <w:r w:rsidR="00750033" w:rsidDel="00D46796">
          <w:delText xml:space="preserve">elpful </w:delText>
        </w:r>
        <w:r w:rsidR="007B3800" w:rsidDel="00D46796">
          <w:delText xml:space="preserve">for me </w:delText>
        </w:r>
        <w:r w:rsidR="00750033" w:rsidDel="00D46796">
          <w:delText>to see how data moves through the program (</w:delText>
        </w:r>
        <w:r w:rsidR="007B3800" w:rsidDel="00D46796">
          <w:delText>i</w:delText>
        </w:r>
        <w:r w:rsidR="00750033" w:rsidDel="00D46796">
          <w:delText>.</w:delText>
        </w:r>
        <w:r w:rsidR="007B3800" w:rsidDel="00D46796">
          <w:delText>e</w:delText>
        </w:r>
        <w:r w:rsidR="00750033" w:rsidDel="00D46796">
          <w:delText>., ETL) as well as how global vs local variables change throughout the program</w:delText>
        </w:r>
        <w:r w:rsidR="007B3800" w:rsidDel="00D46796">
          <w:delText xml:space="preserve"> (e.g., </w:delText>
        </w:r>
        <w:r w:rsidR="007B3800" w:rsidRPr="007B3800" w:rsidDel="00D46796">
          <w:delText xml:space="preserve">table_lst </w:delText>
        </w:r>
        <w:r w:rsidR="00EA644D" w:rsidDel="00D46796">
          <w:delText xml:space="preserve">&lt;-&gt; </w:delText>
        </w:r>
        <w:r w:rsidR="00EA644D" w:rsidRPr="00EA644D" w:rsidDel="00D46796">
          <w:delText>list_of_rows</w:delText>
        </w:r>
        <w:r w:rsidR="00EA644D" w:rsidDel="00D46796">
          <w:delText>, choice_str &lt;-&gt; choice</w:delText>
        </w:r>
        <w:r w:rsidR="007B3800" w:rsidDel="00D46796">
          <w:delText>)</w:delText>
        </w:r>
      </w:del>
    </w:p>
    <w:p w14:paraId="54868FC1" w14:textId="681E197C" w:rsidR="00750033" w:rsidDel="00D46796" w:rsidRDefault="00EA644D" w:rsidP="00C718CB">
      <w:pPr>
        <w:rPr>
          <w:del w:id="5780" w:author="Bambi C" w:date="2022-08-19T11:50:00Z"/>
        </w:rPr>
        <w:pPrChange w:id="5781" w:author="Bambi C" w:date="2022-08-24T20:58:00Z">
          <w:pPr/>
        </w:pPrChange>
      </w:pPr>
      <w:del w:id="5782" w:author="Bambi C" w:date="2022-08-19T11:50:00Z">
        <w:r w:rsidDel="00D46796">
          <w:delText>I would</w:delText>
        </w:r>
        <w:r w:rsidR="00750033" w:rsidDel="00D46796">
          <w:delText xml:space="preserve"> not expect to </w:delText>
        </w:r>
        <w:r w:rsidDel="00D46796">
          <w:delText xml:space="preserve">need </w:delText>
        </w:r>
        <w:r w:rsidR="00242EE1" w:rsidDel="00D46796">
          <w:delText xml:space="preserve">this extent of “debugging code” for future assignments but </w:delText>
        </w:r>
        <w:r w:rsidDel="00D46796">
          <w:delText xml:space="preserve">considering this is the first assignment to make extensive use of defining custom functions with parameters / attributes, it is </w:delText>
        </w:r>
        <w:r w:rsidR="00242EE1" w:rsidDel="00D46796">
          <w:delText>good to have</w:delText>
        </w:r>
        <w:r w:rsidDel="00D46796">
          <w:delText xml:space="preserve"> done this at least once for reference</w:delText>
        </w:r>
        <w:r w:rsidR="00CD7699" w:rsidDel="00D46796">
          <w:delText>.</w:delText>
        </w:r>
        <w:r w:rsidR="00A3487B" w:rsidDel="00D46796">
          <w:delText xml:space="preserve"> </w:delText>
        </w:r>
        <w:r w:rsidDel="00D46796">
          <w:delText xml:space="preserve">After taking this approach towards developing code in modules and focus on debugging, this experience has been especially </w:delText>
        </w:r>
        <w:r w:rsidR="00A3487B" w:rsidDel="00D46796">
          <w:delText>he</w:delText>
        </w:r>
        <w:r w:rsidR="00C44DAF" w:rsidDel="00D46796">
          <w:delText xml:space="preserve">lpful for </w:delText>
        </w:r>
        <w:r w:rsidR="00880B56" w:rsidDel="00D46796">
          <w:delText>appreciating</w:delText>
        </w:r>
        <w:r w:rsidR="00C44DAF" w:rsidDel="00D46796">
          <w:delText>: (1) coding consistency, (2) timing / placement of code.</w:delText>
        </w:r>
      </w:del>
    </w:p>
    <w:p w14:paraId="227612C5" w14:textId="040B2D92" w:rsidR="00A3487B" w:rsidDel="00D46796" w:rsidRDefault="000271DD" w:rsidP="00C718CB">
      <w:pPr>
        <w:rPr>
          <w:del w:id="5783" w:author="Bambi C" w:date="2022-08-19T11:50:00Z"/>
        </w:rPr>
        <w:pPrChange w:id="5784" w:author="Bambi C" w:date="2022-08-24T20:58:00Z">
          <w:pPr/>
        </w:pPrChange>
      </w:pPr>
      <w:del w:id="5785" w:author="Bambi C" w:date="2022-08-19T11:50:00Z">
        <w:r w:rsidDel="00D46796">
          <w:delText>Future discussion topics</w:delText>
        </w:r>
        <w:r w:rsidR="00254A7F" w:rsidDel="00D46796">
          <w:delText xml:space="preserve">: </w:delText>
        </w:r>
      </w:del>
    </w:p>
    <w:p w14:paraId="34A883E0" w14:textId="167A0BB8" w:rsidR="00254A7F" w:rsidDel="00D46796" w:rsidRDefault="00254A7F" w:rsidP="00C718CB">
      <w:pPr>
        <w:pStyle w:val="ListParagraph"/>
        <w:numPr>
          <w:ilvl w:val="0"/>
          <w:numId w:val="31"/>
        </w:numPr>
        <w:rPr>
          <w:del w:id="5786" w:author="Bambi C" w:date="2022-08-19T11:50:00Z"/>
        </w:rPr>
        <w:pPrChange w:id="5787" w:author="Bambi C" w:date="2022-08-24T20:58:00Z">
          <w:pPr>
            <w:pStyle w:val="ListParagraph"/>
            <w:numPr>
              <w:numId w:val="31"/>
            </w:numPr>
            <w:ind w:hanging="360"/>
          </w:pPr>
        </w:pPrChange>
      </w:pPr>
      <w:del w:id="5788" w:author="Bambi C" w:date="2022-08-19T11:50:00Z">
        <w:r w:rsidDel="00D46796">
          <w:delText xml:space="preserve">Workflow (e.g., GitHub) best practices – continuous integration / automation </w:delText>
        </w:r>
      </w:del>
    </w:p>
    <w:p w14:paraId="22A2BB35" w14:textId="203BCC1F" w:rsidR="00A3487B" w:rsidRDefault="00A3487B" w:rsidP="00C718CB">
      <w:pPr>
        <w:pPrChange w:id="5789" w:author="Bambi C" w:date="2022-08-24T20:58:00Z">
          <w:pPr>
            <w:pStyle w:val="ListParagraph"/>
            <w:numPr>
              <w:numId w:val="31"/>
            </w:numPr>
            <w:ind w:hanging="360"/>
          </w:pPr>
        </w:pPrChange>
      </w:pPr>
      <w:del w:id="5790" w:author="Bambi C" w:date="2022-08-19T11:50:00Z">
        <w:r w:rsidDel="00D46796">
          <w:delText>Built-in / automated logging functions vs. manually coding “log” functions</w:delText>
        </w:r>
      </w:del>
      <w:ins w:id="5791" w:author="Bambi C" w:date="2022-08-24T21:07:00Z">
        <w:r w:rsidR="00312CA1">
          <w:t xml:space="preserve"> I will </w:t>
        </w:r>
      </w:ins>
      <w:ins w:id="5792" w:author="Bambi C" w:date="2022-08-24T21:08:00Z">
        <w:r w:rsidR="00312CA1">
          <w:t xml:space="preserve">surely appreciate the </w:t>
        </w:r>
        <w:r w:rsidR="00A85AE6">
          <w:t>“</w:t>
        </w:r>
        <w:r w:rsidR="00312CA1">
          <w:t>assignment answers</w:t>
        </w:r>
        <w:r w:rsidR="00A85AE6">
          <w:t>” example</w:t>
        </w:r>
        <w:r w:rsidR="00312CA1">
          <w:t xml:space="preserve"> </w:t>
        </w:r>
        <w:r w:rsidR="00A85AE6">
          <w:t>for this module’s lessons for future reference.</w:t>
        </w:r>
      </w:ins>
    </w:p>
    <w:p w14:paraId="70C0AA13" w14:textId="17A04EEC" w:rsidR="00333A9B" w:rsidRDefault="00333A9B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62864726" w14:textId="759B3194" w:rsidR="00FE2010" w:rsidRDefault="00AC6C3C" w:rsidP="00C268DE">
      <w:pPr>
        <w:pStyle w:val="Heading1"/>
      </w:pPr>
      <w:bookmarkStart w:id="5793" w:name="_Toc108277488"/>
      <w:bookmarkStart w:id="5794" w:name="_Toc108277530"/>
      <w:bookmarkStart w:id="5795" w:name="_Toc108277583"/>
      <w:bookmarkStart w:id="5796" w:name="_Toc108277647"/>
      <w:bookmarkStart w:id="5797" w:name="_Toc108277681"/>
      <w:bookmarkStart w:id="5798" w:name="_Toc108277714"/>
      <w:bookmarkStart w:id="5799" w:name="_Toc108277818"/>
      <w:bookmarkStart w:id="5800" w:name="_Toc108278151"/>
      <w:bookmarkStart w:id="5801" w:name="_Toc108281150"/>
      <w:bookmarkStart w:id="5802" w:name="_Toc108284807"/>
      <w:bookmarkStart w:id="5803" w:name="_Toc108540092"/>
      <w:bookmarkStart w:id="5804" w:name="_Toc108540131"/>
      <w:bookmarkStart w:id="5805" w:name="_Toc108277489"/>
      <w:bookmarkStart w:id="5806" w:name="_Toc108277531"/>
      <w:bookmarkStart w:id="5807" w:name="_Toc108277584"/>
      <w:bookmarkStart w:id="5808" w:name="_Toc108277648"/>
      <w:bookmarkStart w:id="5809" w:name="_Toc108277682"/>
      <w:bookmarkStart w:id="5810" w:name="_Toc108277715"/>
      <w:bookmarkStart w:id="5811" w:name="_Toc108277819"/>
      <w:bookmarkStart w:id="5812" w:name="_Toc108278152"/>
      <w:bookmarkStart w:id="5813" w:name="_Toc108281151"/>
      <w:bookmarkStart w:id="5814" w:name="_Toc108284808"/>
      <w:bookmarkStart w:id="5815" w:name="_Toc108540093"/>
      <w:bookmarkStart w:id="5816" w:name="_Toc108540132"/>
      <w:bookmarkStart w:id="5817" w:name="_Toc108277492"/>
      <w:bookmarkStart w:id="5818" w:name="_Toc108277534"/>
      <w:bookmarkStart w:id="5819" w:name="_Toc108277587"/>
      <w:bookmarkStart w:id="5820" w:name="_Toc108277651"/>
      <w:bookmarkStart w:id="5821" w:name="_Toc108277685"/>
      <w:bookmarkStart w:id="5822" w:name="_Toc108277718"/>
      <w:bookmarkStart w:id="5823" w:name="_Toc108277822"/>
      <w:bookmarkStart w:id="5824" w:name="_Toc108278155"/>
      <w:bookmarkStart w:id="5825" w:name="_Toc108281154"/>
      <w:bookmarkStart w:id="5826" w:name="_Toc108284811"/>
      <w:bookmarkStart w:id="5827" w:name="_Toc108540096"/>
      <w:bookmarkStart w:id="5828" w:name="_Toc108540135"/>
      <w:bookmarkStart w:id="5829" w:name="_Toc112269875"/>
      <w:bookmarkEnd w:id="5793"/>
      <w:bookmarkEnd w:id="5794"/>
      <w:bookmarkEnd w:id="5795"/>
      <w:bookmarkEnd w:id="5796"/>
      <w:bookmarkEnd w:id="5797"/>
      <w:bookmarkEnd w:id="5798"/>
      <w:bookmarkEnd w:id="5799"/>
      <w:bookmarkEnd w:id="5800"/>
      <w:bookmarkEnd w:id="5801"/>
      <w:bookmarkEnd w:id="5802"/>
      <w:bookmarkEnd w:id="5803"/>
      <w:bookmarkEnd w:id="5804"/>
      <w:bookmarkEnd w:id="5805"/>
      <w:bookmarkEnd w:id="5806"/>
      <w:bookmarkEnd w:id="5807"/>
      <w:bookmarkEnd w:id="5808"/>
      <w:bookmarkEnd w:id="5809"/>
      <w:bookmarkEnd w:id="5810"/>
      <w:bookmarkEnd w:id="5811"/>
      <w:bookmarkEnd w:id="5812"/>
      <w:bookmarkEnd w:id="5813"/>
      <w:bookmarkEnd w:id="5814"/>
      <w:bookmarkEnd w:id="5815"/>
      <w:bookmarkEnd w:id="5816"/>
      <w:bookmarkEnd w:id="5817"/>
      <w:bookmarkEnd w:id="5818"/>
      <w:bookmarkEnd w:id="5819"/>
      <w:bookmarkEnd w:id="5820"/>
      <w:bookmarkEnd w:id="5821"/>
      <w:bookmarkEnd w:id="5822"/>
      <w:bookmarkEnd w:id="5823"/>
      <w:bookmarkEnd w:id="5824"/>
      <w:bookmarkEnd w:id="5825"/>
      <w:bookmarkEnd w:id="5826"/>
      <w:bookmarkEnd w:id="5827"/>
      <w:bookmarkEnd w:id="5828"/>
      <w:r w:rsidRPr="00C268DE">
        <w:t>References</w:t>
      </w:r>
      <w:bookmarkEnd w:id="5829"/>
    </w:p>
    <w:p w14:paraId="414ABA2D" w14:textId="194E17E1" w:rsidR="00C21E1B" w:rsidRDefault="00C21E1B" w:rsidP="000663EC">
      <w:pPr>
        <w:pStyle w:val="Heading2"/>
      </w:pPr>
      <w:bookmarkStart w:id="5830" w:name="_Toc112269876"/>
      <w:r>
        <w:t>Schema</w:t>
      </w:r>
      <w:bookmarkEnd w:id="5830"/>
    </w:p>
    <w:p w14:paraId="25C66298" w14:textId="4C7EE5F1" w:rsidR="001D21D7" w:rsidRDefault="001D21D7" w:rsidP="000663EC">
      <w:pPr>
        <w:pStyle w:val="Heading3"/>
      </w:pPr>
      <w:bookmarkStart w:id="5831" w:name="_Toc112269877"/>
      <w:r>
        <w:t>Books</w:t>
      </w:r>
      <w:bookmarkEnd w:id="5831"/>
    </w:p>
    <w:p w14:paraId="3CE9DD16" w14:textId="5D03FA79" w:rsidR="00C268DE" w:rsidRDefault="00C268DE" w:rsidP="001D08CA">
      <w:r>
        <w:t>“Quoted text</w:t>
      </w:r>
      <w:r w:rsidR="00354198">
        <w:t>“</w:t>
      </w:r>
      <w:r>
        <w:t xml:space="preserve"> </w:t>
      </w:r>
      <w:r w:rsidR="00BD51D0">
        <w:t>(Author Last name</w:t>
      </w:r>
      <w:r w:rsidR="00E25D87">
        <w:t xml:space="preserve"> </w:t>
      </w:r>
      <w:r w:rsidR="00BD51D0">
        <w:t>Author First name initial</w:t>
      </w:r>
      <w:r w:rsidR="00E25D87">
        <w:t>.</w:t>
      </w:r>
      <w:r w:rsidR="00BD51D0">
        <w:t>, Title of book, Publisher, Year published)</w:t>
      </w:r>
    </w:p>
    <w:p w14:paraId="7EB8ACF3" w14:textId="006A9533" w:rsidR="00745F06" w:rsidRDefault="001D21D7" w:rsidP="000663EC">
      <w:pPr>
        <w:pStyle w:val="Heading3"/>
      </w:pPr>
      <w:bookmarkStart w:id="5832" w:name="_Toc112269878"/>
      <w:r>
        <w:t>Website</w:t>
      </w:r>
      <w:r w:rsidR="001D08CA">
        <w:t>s</w:t>
      </w:r>
      <w:bookmarkEnd w:id="5832"/>
    </w:p>
    <w:p w14:paraId="1FC1272D" w14:textId="7CACEB64" w:rsidR="001D21D7" w:rsidRDefault="001D08CA" w:rsidP="001D08CA">
      <w:r>
        <w:t>“Quoted text</w:t>
      </w:r>
      <w:r w:rsidR="00354198">
        <w:t>“</w:t>
      </w:r>
      <w:r>
        <w:t xml:space="preserve"> </w:t>
      </w:r>
      <w:r w:rsidR="001D21D7">
        <w:t>(Website name, URL, yearAccessed</w:t>
      </w:r>
      <w:r w:rsidR="008A1C86">
        <w:t>)</w:t>
      </w:r>
      <w:r w:rsidR="001D21D7">
        <w:t xml:space="preserve"> (External site)</w:t>
      </w:r>
    </w:p>
    <w:p w14:paraId="047CA216" w14:textId="5709B007" w:rsidR="00330B87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69ED7776" w14:textId="76076C0F" w:rsidR="001D21D7" w:rsidRDefault="0030501E" w:rsidP="000663EC">
      <w:pPr>
        <w:pStyle w:val="Heading2"/>
      </w:pPr>
      <w:bookmarkStart w:id="5833" w:name="_Toc112269879"/>
      <w:r>
        <w:t>Sources</w:t>
      </w:r>
      <w:bookmarkEnd w:id="5833"/>
    </w:p>
    <w:p w14:paraId="27D08563" w14:textId="3F888409" w:rsidR="0023365D" w:rsidRPr="009E33F3" w:rsidRDefault="0023365D" w:rsidP="001D21D7">
      <w:pPr>
        <w:rPr>
          <w:i/>
          <w:iCs w:val="0"/>
        </w:rPr>
      </w:pPr>
      <w:r w:rsidRPr="009E33F3">
        <w:rPr>
          <w:i/>
          <w:iCs w:val="0"/>
        </w:rPr>
        <w:t xml:space="preserve">Note: It is assumed that knowledge builds, therefore, duplicate sources already included in </w:t>
      </w:r>
      <w:r w:rsidR="00B54801">
        <w:rPr>
          <w:i/>
          <w:iCs w:val="0"/>
        </w:rPr>
        <w:t>prior assignments</w:t>
      </w:r>
      <w:r w:rsidRPr="009E33F3">
        <w:rPr>
          <w:i/>
          <w:iCs w:val="0"/>
        </w:rPr>
        <w:t xml:space="preserve"> have been removed</w:t>
      </w:r>
      <w:r w:rsidR="007C3FCD">
        <w:rPr>
          <w:i/>
          <w:iCs w:val="0"/>
        </w:rPr>
        <w:t xml:space="preserve"> – unless it has been directly referenced within </w:t>
      </w:r>
      <w:r w:rsidR="00B0458B">
        <w:rPr>
          <w:i/>
          <w:iCs w:val="0"/>
        </w:rPr>
        <w:t>this</w:t>
      </w:r>
      <w:r w:rsidR="007C3FCD">
        <w:rPr>
          <w:i/>
          <w:iCs w:val="0"/>
        </w:rPr>
        <w:t xml:space="preserve"> </w:t>
      </w:r>
      <w:r w:rsidR="00976FF6">
        <w:rPr>
          <w:i/>
          <w:iCs w:val="0"/>
        </w:rPr>
        <w:t>assignment</w:t>
      </w:r>
      <w:r w:rsidRPr="009E33F3">
        <w:rPr>
          <w:i/>
          <w:iCs w:val="0"/>
        </w:rPr>
        <w:t>.</w:t>
      </w:r>
    </w:p>
    <w:p w14:paraId="4B5DB4E8" w14:textId="1527B251" w:rsidR="00A67B1D" w:rsidRDefault="005006AC" w:rsidP="001D21D7">
      <w:r>
        <w:t>Sarabia R., A0</w:t>
      </w:r>
      <w:r w:rsidR="00E54BC9">
        <w:t>1</w:t>
      </w:r>
      <w:r>
        <w:t>-RSar.docx, Self-published, 2022</w:t>
      </w:r>
    </w:p>
    <w:p w14:paraId="5049AE24" w14:textId="6AF644AE" w:rsidR="00482238" w:rsidRDefault="00482238" w:rsidP="001D21D7">
      <w:r>
        <w:t>Sarabia R., A02-RSar.docx, Self-published, 2022</w:t>
      </w:r>
    </w:p>
    <w:p w14:paraId="35AC63DA" w14:textId="790E0927" w:rsidR="005006AC" w:rsidRDefault="00A67B1D" w:rsidP="001D21D7">
      <w:r>
        <w:t>Sarabia R., A03-RSar.docx, Self-published, 2022</w:t>
      </w:r>
    </w:p>
    <w:p w14:paraId="3D2F7494" w14:textId="2EFD1118" w:rsidR="00482238" w:rsidRDefault="00482238" w:rsidP="001D21D7">
      <w:r>
        <w:t>Sarabia R., A04-RSar.docx, Self-published, 2022</w:t>
      </w:r>
    </w:p>
    <w:p w14:paraId="388C4F13" w14:textId="46B8E485" w:rsidR="00BA272F" w:rsidRDefault="00BA272F" w:rsidP="001D21D7">
      <w:pPr>
        <w:rPr>
          <w:ins w:id="5834" w:author="Bambi C" w:date="2022-08-18T12:15:00Z"/>
        </w:rPr>
      </w:pPr>
      <w:r>
        <w:t>Sarabia R., A05-RSar.docx, Self-published, 2022</w:t>
      </w:r>
    </w:p>
    <w:p w14:paraId="6085B78F" w14:textId="4405A144" w:rsidR="00FD2A29" w:rsidRPr="005006AC" w:rsidRDefault="00FD2A29" w:rsidP="001D21D7">
      <w:ins w:id="5835" w:author="Bambi C" w:date="2022-08-18T12:15:00Z">
        <w:r>
          <w:t>Sarabia R., A06-RSar.docx, Self-published, 2022</w:t>
        </w:r>
      </w:ins>
    </w:p>
    <w:p w14:paraId="0BD5372F" w14:textId="40FBB3AA" w:rsidR="00976FF6" w:rsidRDefault="00123524" w:rsidP="001D21D7">
      <w:r>
        <w:t xml:space="preserve">JetBrains, </w:t>
      </w:r>
      <w:hyperlink r:id="rId42" w:history="1">
        <w:r w:rsidRPr="00F77B54">
          <w:rPr>
            <w:rStyle w:val="Hyperlink"/>
          </w:rPr>
          <w:t>https://www.jetbrains.com/help/pycharm/saving-and-reverting-changes.html</w:t>
        </w:r>
      </w:hyperlink>
      <w:r>
        <w:t>, 2022 (External site)</w:t>
      </w:r>
    </w:p>
    <w:p w14:paraId="0D92F7FB" w14:textId="77777777" w:rsidR="00976FF6" w:rsidRDefault="00976FF6" w:rsidP="00976FF6">
      <w:pPr>
        <w:rPr>
          <w:ins w:id="5836" w:author="Bambi C" w:date="2022-08-19T11:50:00Z"/>
        </w:rPr>
      </w:pPr>
      <w:r>
        <w:t xml:space="preserve">JetBrains, </w:t>
      </w:r>
      <w:hyperlink r:id="rId43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>
        <w:t>, 2022 (External site)</w:t>
      </w:r>
    </w:p>
    <w:p w14:paraId="5ED2D4F4" w14:textId="77777777" w:rsidR="00D46796" w:rsidRDefault="00D46796" w:rsidP="00976FF6">
      <w:pPr>
        <w:rPr>
          <w:ins w:id="5837" w:author="Bambi C" w:date="2022-08-19T11:50:00Z"/>
        </w:rPr>
      </w:pPr>
    </w:p>
    <w:p w14:paraId="1E2406A3" w14:textId="77777777" w:rsidR="00D46796" w:rsidRDefault="00D46796" w:rsidP="00D46796">
      <w:pPr>
        <w:rPr>
          <w:ins w:id="5838" w:author="Bambi C" w:date="2022-08-19T11:50:00Z"/>
        </w:rPr>
      </w:pPr>
      <w:ins w:id="5839" w:author="Bambi C" w:date="2022-08-19T11:50:00Z">
        <w:r w:rsidRPr="00B54865">
          <w:lastRenderedPageBreak/>
          <w:t>Randall R., _Mo</w:t>
        </w:r>
        <w:r>
          <w:t>d6</w:t>
        </w:r>
        <w:r w:rsidRPr="00B54865">
          <w:t>PythonProgrammingNotes.docx, Self-published, 2019</w:t>
        </w:r>
      </w:ins>
    </w:p>
    <w:p w14:paraId="671F5655" w14:textId="77777777" w:rsidR="00D46796" w:rsidRDefault="00D46796" w:rsidP="00D46796">
      <w:pPr>
        <w:rPr>
          <w:ins w:id="5840" w:author="Bambi C" w:date="2022-08-20T08:48:00Z"/>
        </w:rPr>
      </w:pPr>
      <w:ins w:id="5841" w:author="Bambi C" w:date="2022-08-19T11:50:00Z">
        <w:r w:rsidRPr="00E54BC9">
          <w:t>Randall, R. _ Assignment0</w:t>
        </w:r>
        <w:r>
          <w:t>7</w:t>
        </w:r>
        <w:r w:rsidRPr="00E54BC9">
          <w:t>_instructions.docx, Self-published</w:t>
        </w:r>
        <w:r>
          <w:t>,</w:t>
        </w:r>
        <w:r w:rsidRPr="00E54BC9">
          <w:t xml:space="preserve"> 2019</w:t>
        </w:r>
      </w:ins>
    </w:p>
    <w:p w14:paraId="291FB2D2" w14:textId="5BF1E9B3" w:rsidR="005E1BC6" w:rsidRDefault="00A749F6" w:rsidP="00D46796">
      <w:pPr>
        <w:rPr>
          <w:ins w:id="5842" w:author="Bambi C" w:date="2022-08-19T11:50:00Z"/>
        </w:rPr>
      </w:pPr>
      <w:ins w:id="5843" w:author="Bambi C" w:date="2022-08-20T08:49:00Z">
        <w:r>
          <w:t xml:space="preserve">Behind the Name, </w:t>
        </w:r>
        <w:r>
          <w:fldChar w:fldCharType="begin"/>
        </w:r>
        <w:r>
          <w:instrText xml:space="preserve"> HYPERLINK "</w:instrText>
        </w:r>
      </w:ins>
      <w:ins w:id="5844" w:author="Bambi C" w:date="2022-08-20T08:48:00Z">
        <w:r w:rsidRPr="00A749F6">
          <w:rPr>
            <w:rPrChange w:id="5845" w:author="Bambi C" w:date="2022-08-20T08:49:00Z">
              <w:rPr>
                <w:rStyle w:val="Hyperlink"/>
              </w:rPr>
            </w:rPrChange>
          </w:rPr>
          <w:instrText>https://www.behindthename.com/random/random.php?gender=both&amp;number=1&amp;sets=5&amp;surname=&amp;usage_eng=1</w:instrText>
        </w:r>
      </w:ins>
      <w:ins w:id="5846" w:author="Bambi C" w:date="2022-08-20T08:49:00Z">
        <w:r>
          <w:instrText xml:space="preserve">" </w:instrText>
        </w:r>
        <w:r>
          <w:fldChar w:fldCharType="separate"/>
        </w:r>
      </w:ins>
      <w:ins w:id="5847" w:author="Bambi C" w:date="2022-08-20T08:48:00Z">
        <w:r w:rsidRPr="00A749F6">
          <w:rPr>
            <w:rStyle w:val="Hyperlink"/>
          </w:rPr>
          <w:t>https://www.behindthename.com/random/random.php?gender=both&amp;number=1&amp;sets=5&amp;surname=&amp;usage_eng=1</w:t>
        </w:r>
      </w:ins>
      <w:ins w:id="5848" w:author="Bambi C" w:date="2022-08-20T08:49:00Z">
        <w:r>
          <w:fldChar w:fldCharType="end"/>
        </w:r>
      </w:ins>
      <w:ins w:id="5849" w:author="Bambi C" w:date="2022-08-20T08:48:00Z">
        <w:r>
          <w:t>, 2022 (External site)</w:t>
        </w:r>
      </w:ins>
      <w:ins w:id="5850" w:author="Bambi C" w:date="2022-08-20T08:49:00Z">
        <w:r>
          <w:t>: Random name generator</w:t>
        </w:r>
      </w:ins>
    </w:p>
    <w:p w14:paraId="21D5B240" w14:textId="77777777" w:rsidR="00D46796" w:rsidRDefault="00D46796" w:rsidP="00976FF6"/>
    <w:p w14:paraId="633D3444" w14:textId="3DB80690" w:rsidR="00D46796" w:rsidRDefault="00D46796">
      <w:pPr>
        <w:pStyle w:val="Heading3"/>
        <w:rPr>
          <w:ins w:id="5851" w:author="Bambi C" w:date="2022-08-19T11:49:00Z"/>
        </w:rPr>
        <w:pPrChange w:id="5852" w:author="Bambi C" w:date="2022-08-19T11:49:00Z">
          <w:pPr/>
        </w:pPrChange>
      </w:pPr>
      <w:bookmarkStart w:id="5853" w:name="_Toc112269880"/>
      <w:ins w:id="5854" w:author="Bambi C" w:date="2022-08-19T11:49:00Z">
        <w:r>
          <w:t>Exception handling</w:t>
        </w:r>
        <w:bookmarkEnd w:id="5853"/>
      </w:ins>
    </w:p>
    <w:p w14:paraId="4A9F6B36" w14:textId="49420729" w:rsidR="00813255" w:rsidDel="00051B39" w:rsidRDefault="00813255" w:rsidP="00976FF6">
      <w:pPr>
        <w:rPr>
          <w:del w:id="5855" w:author="Bambi C" w:date="2022-08-19T10:04:00Z"/>
        </w:rPr>
      </w:pPr>
    </w:p>
    <w:p w14:paraId="67841006" w14:textId="3ABF65AC" w:rsidR="00051B39" w:rsidRDefault="00604DB0" w:rsidP="00604DB0">
      <w:pPr>
        <w:rPr>
          <w:ins w:id="5856" w:author="Bambi C" w:date="2022-08-19T13:18:00Z"/>
        </w:rPr>
      </w:pPr>
      <w:del w:id="5857" w:author="Bambi C" w:date="2022-08-19T11:50:00Z">
        <w:r w:rsidRPr="00E54BC9" w:rsidDel="00D46796">
          <w:delText>Randall, R. _ Assignment0</w:delText>
        </w:r>
      </w:del>
      <w:del w:id="5858" w:author="Bambi C" w:date="2022-08-18T12:15:00Z">
        <w:r w:rsidR="00BA272F" w:rsidDel="007A6180">
          <w:delText>6</w:delText>
        </w:r>
      </w:del>
      <w:del w:id="5859" w:author="Bambi C" w:date="2022-08-19T11:50:00Z">
        <w:r w:rsidRPr="00E54BC9" w:rsidDel="00D46796">
          <w:delText>_instructions.docx, Self-published</w:delText>
        </w:r>
        <w:r w:rsidDel="00D46796">
          <w:delText>,</w:delText>
        </w:r>
        <w:r w:rsidRPr="00E54BC9" w:rsidDel="00D46796">
          <w:delText xml:space="preserve"> 2019</w:delText>
        </w:r>
      </w:del>
      <w:ins w:id="5860" w:author="Bambi C" w:date="2022-08-19T10:05:00Z">
        <w:r w:rsidR="00051B39">
          <w:t>Corey Schafter</w:t>
        </w:r>
      </w:ins>
      <w:ins w:id="5861" w:author="Bambi C" w:date="2022-08-19T10:04:00Z">
        <w:r w:rsidR="00051B39" w:rsidRPr="00051B39">
          <w:t xml:space="preserve"> – YouTube, </w:t>
        </w:r>
      </w:ins>
      <w:ins w:id="5862" w:author="Bambi C" w:date="2022-08-19T10:07:00Z">
        <w:r w:rsidR="00CD45F2">
          <w:fldChar w:fldCharType="begin"/>
        </w:r>
        <w:r w:rsidR="00CD45F2">
          <w:instrText xml:space="preserve"> HYPERLINK "</w:instrText>
        </w:r>
      </w:ins>
      <w:ins w:id="5863" w:author="Bambi C" w:date="2022-08-19T10:04:00Z">
        <w:r w:rsidR="00CD45F2" w:rsidRPr="009B11E7">
          <w:instrText>https://www.youtube.com/watch?v=NIWwJbo-9_8</w:instrText>
        </w:r>
      </w:ins>
      <w:ins w:id="5864" w:author="Bambi C" w:date="2022-08-19T10:07:00Z">
        <w:r w:rsidR="00CD45F2">
          <w:instrText xml:space="preserve">" </w:instrText>
        </w:r>
        <w:r w:rsidR="00CD45F2">
          <w:fldChar w:fldCharType="separate"/>
        </w:r>
      </w:ins>
      <w:ins w:id="5865" w:author="Bambi C" w:date="2022-08-19T10:04:00Z">
        <w:r w:rsidR="00CD45F2" w:rsidRPr="00351E0D">
          <w:rPr>
            <w:rStyle w:val="Hyperlink"/>
          </w:rPr>
          <w:t>https://www.youtube.com/watch?v=NIWwJbo-9_8</w:t>
        </w:r>
      </w:ins>
      <w:ins w:id="5866" w:author="Bambi C" w:date="2022-08-19T10:07:00Z">
        <w:r w:rsidR="00CD45F2">
          <w:fldChar w:fldCharType="end"/>
        </w:r>
      </w:ins>
      <w:ins w:id="5867" w:author="Bambi C" w:date="2022-08-19T10:04:00Z">
        <w:r w:rsidR="00051B39" w:rsidRPr="00051B39">
          <w:t>,</w:t>
        </w:r>
      </w:ins>
      <w:ins w:id="5868" w:author="Bambi C" w:date="2022-08-19T10:07:00Z">
        <w:r w:rsidR="00CD45F2">
          <w:t xml:space="preserve"> </w:t>
        </w:r>
      </w:ins>
      <w:ins w:id="5869" w:author="Bambi C" w:date="2022-08-19T10:04:00Z">
        <w:r w:rsidR="00051B39" w:rsidRPr="00051B39">
          <w:t xml:space="preserve">2022 (External site): </w:t>
        </w:r>
      </w:ins>
      <w:ins w:id="5870" w:author="Bambi C" w:date="2022-08-19T10:05:00Z">
        <w:r w:rsidR="00051B39">
          <w:t>Python Tutorial: Using Try/Except Blocks for Error Handling</w:t>
        </w:r>
      </w:ins>
    </w:p>
    <w:p w14:paraId="0DF5DB9E" w14:textId="3185E4AA" w:rsidR="00F52906" w:rsidRDefault="00F52906" w:rsidP="00604DB0">
      <w:pPr>
        <w:rPr>
          <w:ins w:id="5871" w:author="Bambi C" w:date="2022-08-19T10:05:00Z"/>
        </w:rPr>
      </w:pPr>
      <w:ins w:id="5872" w:author="Bambi C" w:date="2022-08-19T13:18:00Z">
        <w:r>
          <w:tab/>
          <w:t>Notes: Clear, very concise instruction</w:t>
        </w:r>
        <w:r w:rsidR="00F45CB6">
          <w:t xml:space="preserve">, Logical </w:t>
        </w:r>
      </w:ins>
      <w:ins w:id="5873" w:author="Bambi C" w:date="2022-08-19T13:19:00Z">
        <w:r w:rsidR="00F45CB6">
          <w:t>progression through content</w:t>
        </w:r>
      </w:ins>
    </w:p>
    <w:p w14:paraId="4E860548" w14:textId="1B8E1CD1" w:rsidR="00051B39" w:rsidDel="00A5224C" w:rsidRDefault="00CD45F2" w:rsidP="00604DB0">
      <w:pPr>
        <w:rPr>
          <w:del w:id="5874" w:author="Bambi C" w:date="2022-08-19T10:07:00Z"/>
        </w:rPr>
      </w:pPr>
      <w:ins w:id="5875" w:author="Bambi C" w:date="2022-08-19T10:08:00Z">
        <w:r>
          <w:t xml:space="preserve">Socratica – YouTube, </w:t>
        </w:r>
        <w:r>
          <w:fldChar w:fldCharType="begin"/>
        </w:r>
        <w:r>
          <w:instrText xml:space="preserve"> HYPERLINK "</w:instrText>
        </w:r>
      </w:ins>
      <w:ins w:id="5876" w:author="Bambi C" w:date="2022-08-19T10:07:00Z">
        <w:r w:rsidRPr="00CD45F2">
          <w:rPr>
            <w:rPrChange w:id="5877" w:author="Bambi C" w:date="2022-08-19T10:08:00Z">
              <w:rPr>
                <w:rStyle w:val="Hyperlink"/>
              </w:rPr>
            </w:rPrChange>
          </w:rPr>
          <w:instrText>https://www.youtube.com/watch?v=nlCKrKGHSSk&amp;t=10s</w:instrText>
        </w:r>
      </w:ins>
      <w:ins w:id="5878" w:author="Bambi C" w:date="2022-08-19T10:08:00Z">
        <w:r>
          <w:instrText xml:space="preserve">" </w:instrText>
        </w:r>
        <w:r>
          <w:fldChar w:fldCharType="separate"/>
        </w:r>
      </w:ins>
      <w:ins w:id="5879" w:author="Bambi C" w:date="2022-08-19T10:07:00Z">
        <w:r w:rsidRPr="00CD45F2">
          <w:rPr>
            <w:rStyle w:val="Hyperlink"/>
          </w:rPr>
          <w:t>https://www.youtube.com/watch?v=nlCKrKGHSSk&amp;t=10s</w:t>
        </w:r>
      </w:ins>
      <w:ins w:id="5880" w:author="Bambi C" w:date="2022-08-19T10:08:00Z">
        <w:r>
          <w:fldChar w:fldCharType="end"/>
        </w:r>
      </w:ins>
      <w:ins w:id="5881" w:author="Bambi C" w:date="2022-08-19T10:07:00Z">
        <w:r>
          <w:t xml:space="preserve">, 2022 (External </w:t>
        </w:r>
      </w:ins>
      <w:ins w:id="5882" w:author="Bambi C" w:date="2022-08-19T10:08:00Z">
        <w:r>
          <w:t>site</w:t>
        </w:r>
      </w:ins>
      <w:ins w:id="5883" w:author="Bambi C" w:date="2022-08-19T10:07:00Z">
        <w:r>
          <w:t>)</w:t>
        </w:r>
      </w:ins>
      <w:ins w:id="5884" w:author="Bambi C" w:date="2022-08-19T10:08:00Z">
        <w:r>
          <w:t xml:space="preserve">: </w:t>
        </w:r>
      </w:ins>
    </w:p>
    <w:p w14:paraId="6AA4AA20" w14:textId="46D6A34E" w:rsidR="00B3180C" w:rsidDel="007A6180" w:rsidRDefault="00813255" w:rsidP="000141F0">
      <w:pPr>
        <w:rPr>
          <w:del w:id="5885" w:author="Bambi C" w:date="2022-08-18T12:15:00Z"/>
        </w:rPr>
      </w:pPr>
      <w:del w:id="5886" w:author="Bambi C" w:date="2022-08-18T12:15:00Z">
        <w:r w:rsidRPr="00B54865" w:rsidDel="007A6180">
          <w:delText>Randall R., _Mo</w:delText>
        </w:r>
        <w:r w:rsidDel="007A6180">
          <w:delText>d</w:delText>
        </w:r>
        <w:r w:rsidR="00BA272F" w:rsidDel="007A6180">
          <w:delText>6</w:delText>
        </w:r>
        <w:r w:rsidRPr="00B54865" w:rsidDel="007A6180">
          <w:delText>PythonProgrammingNotes.docx, Self-published, 2019</w:delText>
        </w:r>
      </w:del>
    </w:p>
    <w:p w14:paraId="3DACEC21" w14:textId="7C9A4F7A" w:rsidR="006E5558" w:rsidDel="007A6180" w:rsidRDefault="006E5558">
      <w:pPr>
        <w:rPr>
          <w:del w:id="5887" w:author="Bambi C" w:date="2022-08-18T12:15:00Z"/>
        </w:rPr>
      </w:pPr>
      <w:del w:id="5888" w:author="Bambi C" w:date="2022-08-18T12:15:00Z">
        <w:r w:rsidDel="007A6180">
          <w:delText xml:space="preserve">Randall R., </w:delText>
        </w:r>
        <w:r w:rsidR="00CB43EE" w:rsidRPr="00CB43EE" w:rsidDel="007A6180">
          <w:delText>Assigment06_Starter_updated.py</w:delText>
        </w:r>
        <w:r w:rsidR="005D5B63" w:rsidDel="007A6180">
          <w:delText>, Self-published, 2022</w:delText>
        </w:r>
      </w:del>
    </w:p>
    <w:p w14:paraId="61C6C069" w14:textId="5C29BFA6" w:rsidR="00982DE0" w:rsidDel="00A5224C" w:rsidRDefault="00045BEB" w:rsidP="007A6180">
      <w:pPr>
        <w:rPr>
          <w:del w:id="5889" w:author="Bambi C" w:date="2022-08-19T10:07:00Z"/>
        </w:rPr>
      </w:pPr>
      <w:del w:id="5890" w:author="Bambi C" w:date="2022-08-18T12:15:00Z">
        <w:r w:rsidDel="007A6180">
          <w:delText xml:space="preserve">Randall R., </w:delText>
        </w:r>
        <w:r w:rsidR="00982DE0" w:rsidRPr="00982DE0" w:rsidDel="007A6180">
          <w:delText>Assignment06-Updated-Answer.pdf</w:delText>
        </w:r>
        <w:r w:rsidDel="007A6180">
          <w:delText>, Self-published, 2022</w:delText>
        </w:r>
      </w:del>
    </w:p>
    <w:p w14:paraId="4D844524" w14:textId="4CC8EA9C" w:rsidR="00186137" w:rsidRDefault="00CD45F2" w:rsidP="00BA272F">
      <w:pPr>
        <w:rPr>
          <w:ins w:id="5891" w:author="Bambi C" w:date="2022-08-19T13:19:00Z"/>
        </w:rPr>
      </w:pPr>
      <w:ins w:id="5892" w:author="Bambi C" w:date="2022-08-19T10:08:00Z">
        <w:r>
          <w:t>Exceptions in Python||Python Tutorial||Learn Python Programming</w:t>
        </w:r>
      </w:ins>
    </w:p>
    <w:p w14:paraId="25A13BD1" w14:textId="766B72D1" w:rsidR="00F45CB6" w:rsidRDefault="00F45CB6" w:rsidP="00BA272F">
      <w:pPr>
        <w:rPr>
          <w:ins w:id="5893" w:author="Bambi C" w:date="2022-08-20T14:09:00Z"/>
        </w:rPr>
      </w:pPr>
      <w:ins w:id="5894" w:author="Bambi C" w:date="2022-08-19T13:19:00Z">
        <w:r>
          <w:tab/>
          <w:t xml:space="preserve">Notes: Fun, relevant, “more elaborate” example </w:t>
        </w:r>
        <w:r w:rsidR="00277983">
          <w:t>(opening .dat file)</w:t>
        </w:r>
      </w:ins>
    </w:p>
    <w:p w14:paraId="1B235453" w14:textId="1833233F" w:rsidR="00A50AC9" w:rsidRDefault="002871D7" w:rsidP="00BA272F">
      <w:pPr>
        <w:rPr>
          <w:ins w:id="5895" w:author="Bambi C" w:date="2022-08-20T14:11:00Z"/>
        </w:rPr>
      </w:pPr>
      <w:ins w:id="5896" w:author="Bambi C" w:date="2022-08-20T14:10:00Z">
        <w:r>
          <w:t xml:space="preserve">Stack Overflow, </w:t>
        </w:r>
        <w:r>
          <w:fldChar w:fldCharType="begin"/>
        </w:r>
        <w:r>
          <w:instrText xml:space="preserve"> HYPERLINK "</w:instrText>
        </w:r>
      </w:ins>
      <w:ins w:id="5897" w:author="Bambi C" w:date="2022-08-20T14:09:00Z">
        <w:r w:rsidRPr="002871D7">
          <w:rPr>
            <w:rPrChange w:id="5898" w:author="Bambi C" w:date="2022-08-20T14:10:00Z">
              <w:rPr>
                <w:rStyle w:val="Hyperlink"/>
              </w:rPr>
            </w:rPrChange>
          </w:rPr>
          <w:instrText>https://stackoverflow.com/questions/2244270/get-a-try-statement-to-loop-around-until-correct-value-obtained</w:instrText>
        </w:r>
      </w:ins>
      <w:ins w:id="5899" w:author="Bambi C" w:date="2022-08-20T14:10:00Z">
        <w:r>
          <w:instrText xml:space="preserve">" </w:instrText>
        </w:r>
        <w:r>
          <w:fldChar w:fldCharType="separate"/>
        </w:r>
      </w:ins>
      <w:ins w:id="5900" w:author="Bambi C" w:date="2022-08-20T14:09:00Z">
        <w:r w:rsidRPr="002871D7">
          <w:rPr>
            <w:rStyle w:val="Hyperlink"/>
          </w:rPr>
          <w:t>https://stackoverflow.com/questions/2244270/get-a-try-statement-to-loop-around-until-correct-value-obtained</w:t>
        </w:r>
      </w:ins>
      <w:ins w:id="5901" w:author="Bambi C" w:date="2022-08-20T14:10:00Z">
        <w:r>
          <w:fldChar w:fldCharType="end"/>
        </w:r>
        <w:r>
          <w:t xml:space="preserve">, 2022 (External site): </w:t>
        </w:r>
        <w:r w:rsidRPr="002871D7">
          <w:t>Get a Try statement to loop around until correct value obtained</w:t>
        </w:r>
      </w:ins>
    </w:p>
    <w:p w14:paraId="51593CCA" w14:textId="5779F6E4" w:rsidR="004C00AD" w:rsidRDefault="004C00AD" w:rsidP="00BA272F">
      <w:pPr>
        <w:rPr>
          <w:ins w:id="5902" w:author="Bambi C" w:date="2022-08-20T14:13:00Z"/>
        </w:rPr>
      </w:pPr>
      <w:ins w:id="5903" w:author="Bambi C" w:date="2022-08-20T14:12:00Z">
        <w:r>
          <w:t xml:space="preserve">Stack Overflow, </w:t>
        </w:r>
        <w:r>
          <w:fldChar w:fldCharType="begin"/>
        </w:r>
        <w:r>
          <w:instrText xml:space="preserve"> HYPERLINK "</w:instrText>
        </w:r>
        <w:r w:rsidRPr="004C00AD">
          <w:instrText>https://stackoverflow.com/questions/2083987/how-to-retry-after-exception</w:instrText>
        </w:r>
        <w:r>
          <w:instrText xml:space="preserve">" </w:instrText>
        </w:r>
        <w:r>
          <w:fldChar w:fldCharType="separate"/>
        </w:r>
        <w:r w:rsidRPr="00351E0D">
          <w:rPr>
            <w:rStyle w:val="Hyperlink"/>
          </w:rPr>
          <w:t>https://stackoverflow.com/questions/2083987/how-to-retry-after-exception</w:t>
        </w:r>
        <w:r>
          <w:fldChar w:fldCharType="end"/>
        </w:r>
        <w:r>
          <w:t xml:space="preserve">, 2022 (External site):  </w:t>
        </w:r>
        <w:r w:rsidRPr="004C00AD">
          <w:t>How to retry after exception?</w:t>
        </w:r>
      </w:ins>
    </w:p>
    <w:p w14:paraId="2DA7BD7A" w14:textId="761EC72F" w:rsidR="006A02FD" w:rsidRDefault="00301712" w:rsidP="00BA272F">
      <w:pPr>
        <w:rPr>
          <w:ins w:id="5904" w:author="Bambi C" w:date="2022-08-20T14:10:00Z"/>
        </w:rPr>
      </w:pPr>
      <w:ins w:id="5905" w:author="Bambi C" w:date="2022-08-20T14:13:00Z">
        <w:r>
          <w:t xml:space="preserve">TutorialKart, </w:t>
        </w:r>
      </w:ins>
      <w:ins w:id="5906" w:author="Bambi C" w:date="2022-08-20T14:14:00Z">
        <w:r>
          <w:fldChar w:fldCharType="begin"/>
        </w:r>
        <w:r>
          <w:instrText xml:space="preserve"> HYPERLINK "</w:instrText>
        </w:r>
      </w:ins>
      <w:ins w:id="5907" w:author="Bambi C" w:date="2022-08-20T14:13:00Z">
        <w:r w:rsidRPr="00301712">
          <w:instrText>https://www.tutorialkart.com/python/python-range/python-if-in-range</w:instrText>
        </w:r>
      </w:ins>
      <w:ins w:id="5908" w:author="Bambi C" w:date="2022-08-20T14:14:00Z">
        <w:r>
          <w:instrText xml:space="preserve">" </w:instrText>
        </w:r>
        <w:r>
          <w:fldChar w:fldCharType="separate"/>
        </w:r>
      </w:ins>
      <w:ins w:id="5909" w:author="Bambi C" w:date="2022-08-20T14:13:00Z">
        <w:r w:rsidRPr="00351E0D">
          <w:rPr>
            <w:rStyle w:val="Hyperlink"/>
          </w:rPr>
          <w:t>https://www.tutorialkart.com/python/python-range/python-if-in-range</w:t>
        </w:r>
      </w:ins>
      <w:ins w:id="5910" w:author="Bambi C" w:date="2022-08-20T14:14:00Z">
        <w:r>
          <w:fldChar w:fldCharType="end"/>
        </w:r>
        <w:r>
          <w:t xml:space="preserve">, 2022 (External site): </w:t>
        </w:r>
        <w:r w:rsidRPr="00301712">
          <w:t>Python – if in Range, if not in Range</w:t>
        </w:r>
      </w:ins>
    </w:p>
    <w:p w14:paraId="59226CBF" w14:textId="5B9F0453" w:rsidR="002871D7" w:rsidRDefault="002871D7" w:rsidP="00BA272F">
      <w:pPr>
        <w:rPr>
          <w:ins w:id="5911" w:author="Bambi C" w:date="2022-08-20T15:38:00Z"/>
        </w:rPr>
      </w:pPr>
      <w:ins w:id="5912" w:author="Bambi C" w:date="2022-08-20T14:10:00Z">
        <w:r>
          <w:tab/>
          <w:t xml:space="preserve">Notes: </w:t>
        </w:r>
      </w:ins>
      <w:ins w:id="5913" w:author="Bambi C" w:date="2022-08-20T14:15:00Z">
        <w:r w:rsidR="00301712">
          <w:t>Explicitly</w:t>
        </w:r>
      </w:ins>
      <w:ins w:id="5914" w:author="Bambi C" w:date="2022-08-20T14:10:00Z">
        <w:r>
          <w:t xml:space="preserve"> search</w:t>
        </w:r>
      </w:ins>
      <w:ins w:id="5915" w:author="Bambi C" w:date="2022-08-20T14:15:00Z">
        <w:r w:rsidR="00301712">
          <w:t>ed</w:t>
        </w:r>
      </w:ins>
      <w:ins w:id="5916" w:author="Bambi C" w:date="2022-08-20T14:10:00Z">
        <w:r>
          <w:t xml:space="preserve"> </w:t>
        </w:r>
      </w:ins>
      <w:ins w:id="5917" w:author="Bambi C" w:date="2022-08-20T14:14:00Z">
        <w:r w:rsidR="00301712">
          <w:t>for</w:t>
        </w:r>
      </w:ins>
      <w:ins w:id="5918" w:author="Bambi C" w:date="2022-08-20T14:10:00Z">
        <w:r>
          <w:t xml:space="preserve"> solution </w:t>
        </w:r>
      </w:ins>
      <w:ins w:id="5919" w:author="Bambi C" w:date="2022-08-20T14:11:00Z">
        <w:r w:rsidR="00757593">
          <w:t>to loop input_vip_data_</w:t>
        </w:r>
        <w:r w:rsidR="004C00AD">
          <w:t>circle()</w:t>
        </w:r>
      </w:ins>
    </w:p>
    <w:p w14:paraId="5A145371" w14:textId="4F3593C4" w:rsidR="001062B1" w:rsidRDefault="00870AD6" w:rsidP="00BA272F">
      <w:pPr>
        <w:rPr>
          <w:ins w:id="5920" w:author="Bambi C" w:date="2022-08-20T14:15:00Z"/>
        </w:rPr>
      </w:pPr>
      <w:ins w:id="5921" w:author="Bambi C" w:date="2022-08-20T15:38:00Z">
        <w:r>
          <w:t xml:space="preserve">Stack Overflow, </w:t>
        </w:r>
        <w:r>
          <w:fldChar w:fldCharType="begin"/>
        </w:r>
        <w:r>
          <w:instrText xml:space="preserve"> HYPERLINK "</w:instrText>
        </w:r>
        <w:r w:rsidRPr="00870AD6">
          <w:instrText>https://stackoverflow.com/questions/16870663/how-do-i-validate-a-date-string-format-in-python</w:instrText>
        </w:r>
        <w:r>
          <w:instrText xml:space="preserve">" </w:instrText>
        </w:r>
        <w:r>
          <w:fldChar w:fldCharType="separate"/>
        </w:r>
        <w:r w:rsidRPr="00351E0D">
          <w:rPr>
            <w:rStyle w:val="Hyperlink"/>
          </w:rPr>
          <w:t>https://stackoverflow.com/questions/16870663/how-do-i-validate-a-date-string-format-in-python</w:t>
        </w:r>
        <w:r>
          <w:fldChar w:fldCharType="end"/>
        </w:r>
        <w:r>
          <w:t>, 2022 (Ext</w:t>
        </w:r>
      </w:ins>
      <w:ins w:id="5922" w:author="Bambi C" w:date="2022-08-20T15:39:00Z">
        <w:r>
          <w:t xml:space="preserve">ernal site): </w:t>
        </w:r>
        <w:r w:rsidRPr="00870AD6">
          <w:t>How do I validate a date string format in python?</w:t>
        </w:r>
      </w:ins>
    </w:p>
    <w:p w14:paraId="7CD3FB9B" w14:textId="063D2994" w:rsidR="004C00AD" w:rsidRDefault="00870AD6" w:rsidP="00870AD6">
      <w:pPr>
        <w:ind w:left="720"/>
        <w:rPr>
          <w:ins w:id="5923" w:author="Bambi C" w:date="2022-08-20T15:40:00Z"/>
        </w:rPr>
      </w:pPr>
      <w:ins w:id="5924" w:author="Bambi C" w:date="2022-08-20T15:39:00Z">
        <w:r>
          <w:t xml:space="preserve">Notes: Explicitly searched for solution to validate </w:t>
        </w:r>
      </w:ins>
      <w:ins w:id="5925" w:author="Bambi C" w:date="2022-08-20T15:40:00Z">
        <w:r w:rsidR="007F4D38" w:rsidRPr="007F4D38">
          <w:t>input_vip_data_dob()</w:t>
        </w:r>
      </w:ins>
    </w:p>
    <w:p w14:paraId="77033E15" w14:textId="77777777" w:rsidR="00303C1E" w:rsidRDefault="00303C1E" w:rsidP="00303C1E">
      <w:pPr>
        <w:rPr>
          <w:ins w:id="5926" w:author="Bambi C" w:date="2022-08-19T11:49:00Z"/>
        </w:rPr>
      </w:pPr>
    </w:p>
    <w:p w14:paraId="6C034A6E" w14:textId="22832692" w:rsidR="00D46796" w:rsidRDefault="00D46796">
      <w:pPr>
        <w:pStyle w:val="Heading3"/>
        <w:rPr>
          <w:ins w:id="5927" w:author="Bambi C" w:date="2022-08-19T10:08:00Z"/>
        </w:rPr>
        <w:pPrChange w:id="5928" w:author="Bambi C" w:date="2022-08-19T11:49:00Z">
          <w:pPr/>
        </w:pPrChange>
      </w:pPr>
      <w:bookmarkStart w:id="5929" w:name="_Toc112269881"/>
      <w:ins w:id="5930" w:author="Bambi C" w:date="2022-08-19T11:49:00Z">
        <w:r>
          <w:t>Pickling</w:t>
        </w:r>
      </w:ins>
      <w:bookmarkEnd w:id="5929"/>
    </w:p>
    <w:p w14:paraId="35080FBE" w14:textId="1572CB5B" w:rsidR="00CD45F2" w:rsidRDefault="00D54A49" w:rsidP="00BA272F">
      <w:pPr>
        <w:rPr>
          <w:ins w:id="5931" w:author="Bambi C" w:date="2022-08-20T14:16:00Z"/>
        </w:rPr>
      </w:pPr>
      <w:ins w:id="5932" w:author="Bambi C" w:date="2022-08-20T14:16:00Z">
        <w:r>
          <w:t xml:space="preserve">DelfSatck, </w:t>
        </w:r>
        <w:r>
          <w:fldChar w:fldCharType="begin"/>
        </w:r>
      </w:ins>
      <w:ins w:id="5933" w:author="Bambi C" w:date="2022-08-23T18:25:00Z">
        <w:r w:rsidR="005872FF">
          <w:instrText>HYPERLINK "https://www.delftstack.com/howto/python/python-read-pickle/"</w:instrText>
        </w:r>
      </w:ins>
      <w:ins w:id="5934" w:author="Bambi C" w:date="2022-08-20T14:16:00Z">
        <w:r>
          <w:fldChar w:fldCharType="separate"/>
        </w:r>
        <w:r w:rsidRPr="00351E0D">
          <w:rPr>
            <w:rStyle w:val="Hyperlink"/>
          </w:rPr>
          <w:t>https://www.delftstack.com/howto/python/python-read-pickle/</w:t>
        </w:r>
        <w:r>
          <w:fldChar w:fldCharType="end"/>
        </w:r>
        <w:r>
          <w:t xml:space="preserve">, 2022 (External site): </w:t>
        </w:r>
        <w:r w:rsidRPr="00D54A49">
          <w:t>Read a Pickle File Using Python</w:t>
        </w:r>
      </w:ins>
    </w:p>
    <w:p w14:paraId="7CCC5829" w14:textId="32167606" w:rsidR="00D54A49" w:rsidRDefault="00DA56AB" w:rsidP="00DA56AB">
      <w:pPr>
        <w:ind w:left="720"/>
        <w:rPr>
          <w:ins w:id="5935" w:author="Bambi C" w:date="2022-08-20T14:17:00Z"/>
        </w:rPr>
      </w:pPr>
      <w:ins w:id="5936" w:author="Bambi C" w:date="2022-08-20T14:17:00Z">
        <w:r>
          <w:t xml:space="preserve">Notes: Explicitly searched for solution on how to read </w:t>
        </w:r>
        <w:r w:rsidR="00BF2E2B">
          <w:t>all data from binary file.</w:t>
        </w:r>
      </w:ins>
    </w:p>
    <w:p w14:paraId="381C256B" w14:textId="77777777" w:rsidR="00BF2E2B" w:rsidRDefault="00BF2E2B" w:rsidP="00BF2E2B"/>
    <w:p w14:paraId="5FE4423C" w14:textId="7685A0EC" w:rsidR="001D08CA" w:rsidRPr="00C268DE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sectPr w:rsidR="001D08CA" w:rsidRPr="00C268DE" w:rsidSect="00745F06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87E7A" w14:textId="77777777" w:rsidR="008B367F" w:rsidRDefault="008B367F" w:rsidP="00355224">
      <w:pPr>
        <w:spacing w:after="0" w:line="240" w:lineRule="auto"/>
      </w:pPr>
      <w:r>
        <w:separator/>
      </w:r>
    </w:p>
  </w:endnote>
  <w:endnote w:type="continuationSeparator" w:id="0">
    <w:p w14:paraId="087F99D7" w14:textId="77777777" w:rsidR="008B367F" w:rsidRDefault="008B367F" w:rsidP="00355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73D49" w14:textId="77777777" w:rsidR="004D593A" w:rsidRDefault="004D59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65AD8" w14:textId="7958714E" w:rsidR="001D45FB" w:rsidRDefault="001D45FB" w:rsidP="009E33F3">
    <w:pPr>
      <w:pStyle w:val="Footer"/>
      <w:jc w:val="right"/>
      <w:rPr>
        <w:color w:val="AD84C6" w:themeColor="accent1"/>
      </w:rPr>
    </w:pPr>
    <w:r>
      <w:rPr>
        <w:color w:val="AD84C6" w:themeColor="accent1"/>
      </w:rPr>
      <w:t xml:space="preserve">Page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PAGE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  <w:r>
      <w:rPr>
        <w:color w:val="AD84C6" w:themeColor="accent1"/>
      </w:rPr>
      <w:t xml:space="preserve"> of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NUMPAGES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</w:p>
  <w:p w14:paraId="05AE61E1" w14:textId="77777777" w:rsidR="00355224" w:rsidRDefault="003552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904F" w14:textId="77777777" w:rsidR="004D593A" w:rsidRDefault="004D59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0DA5F6" w14:textId="77777777" w:rsidR="008B367F" w:rsidRDefault="008B367F" w:rsidP="00355224">
      <w:pPr>
        <w:spacing w:after="0" w:line="240" w:lineRule="auto"/>
      </w:pPr>
      <w:r>
        <w:separator/>
      </w:r>
    </w:p>
  </w:footnote>
  <w:footnote w:type="continuationSeparator" w:id="0">
    <w:p w14:paraId="53D2BF8B" w14:textId="77777777" w:rsidR="008B367F" w:rsidRDefault="008B367F" w:rsidP="00355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E121F" w14:textId="77777777" w:rsidR="00355224" w:rsidRDefault="00355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C890C" w14:textId="77777777" w:rsidR="00355224" w:rsidRDefault="00355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F770F" w14:textId="77777777" w:rsidR="00355224" w:rsidRDefault="003552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1BD8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44570"/>
    <w:multiLevelType w:val="hybridMultilevel"/>
    <w:tmpl w:val="D7C0869C"/>
    <w:lvl w:ilvl="0" w:tplc="CC207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C5224"/>
    <w:multiLevelType w:val="hybridMultilevel"/>
    <w:tmpl w:val="0CA0B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EC1EB2"/>
    <w:multiLevelType w:val="hybridMultilevel"/>
    <w:tmpl w:val="AD447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116FD8"/>
    <w:multiLevelType w:val="hybridMultilevel"/>
    <w:tmpl w:val="AD4473CA"/>
    <w:lvl w:ilvl="0" w:tplc="95AC83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68792B"/>
    <w:multiLevelType w:val="hybridMultilevel"/>
    <w:tmpl w:val="56F44EE8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BC1BBE"/>
    <w:multiLevelType w:val="hybridMultilevel"/>
    <w:tmpl w:val="134E0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FC2F37"/>
    <w:multiLevelType w:val="hybridMultilevel"/>
    <w:tmpl w:val="FFD06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961A3D"/>
    <w:multiLevelType w:val="hybridMultilevel"/>
    <w:tmpl w:val="83F61CB8"/>
    <w:lvl w:ilvl="0" w:tplc="D7BE50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B779D4"/>
    <w:multiLevelType w:val="hybridMultilevel"/>
    <w:tmpl w:val="D35E55F4"/>
    <w:lvl w:ilvl="0" w:tplc="EBDAC2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AA50E1"/>
    <w:multiLevelType w:val="hybridMultilevel"/>
    <w:tmpl w:val="7F9C2A94"/>
    <w:lvl w:ilvl="0" w:tplc="B5A646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E3C2504"/>
    <w:multiLevelType w:val="hybridMultilevel"/>
    <w:tmpl w:val="8430C5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D41230"/>
    <w:multiLevelType w:val="hybridMultilevel"/>
    <w:tmpl w:val="411C347E"/>
    <w:lvl w:ilvl="0" w:tplc="AC7CC5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D639E5"/>
    <w:multiLevelType w:val="hybridMultilevel"/>
    <w:tmpl w:val="B0D095AE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6921EC"/>
    <w:multiLevelType w:val="hybridMultilevel"/>
    <w:tmpl w:val="142E6680"/>
    <w:lvl w:ilvl="0" w:tplc="1CD20C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086C3B"/>
    <w:multiLevelType w:val="hybridMultilevel"/>
    <w:tmpl w:val="D0E224FA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C55FB1"/>
    <w:multiLevelType w:val="hybridMultilevel"/>
    <w:tmpl w:val="FB6AC8B4"/>
    <w:lvl w:ilvl="0" w:tplc="DB8E95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005644"/>
    <w:multiLevelType w:val="hybridMultilevel"/>
    <w:tmpl w:val="929AA4D6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155749"/>
    <w:multiLevelType w:val="hybridMultilevel"/>
    <w:tmpl w:val="6E985682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BF3408"/>
    <w:multiLevelType w:val="multilevel"/>
    <w:tmpl w:val="AD6C845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i w:val="0"/>
        <w:i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i w:val="0"/>
        <w:i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3CD74C6A"/>
    <w:multiLevelType w:val="hybridMultilevel"/>
    <w:tmpl w:val="6D46A4E4"/>
    <w:lvl w:ilvl="0" w:tplc="9FEEE6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430272"/>
    <w:multiLevelType w:val="hybridMultilevel"/>
    <w:tmpl w:val="185A8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83040D"/>
    <w:multiLevelType w:val="hybridMultilevel"/>
    <w:tmpl w:val="BBE00BBC"/>
    <w:lvl w:ilvl="0" w:tplc="D44618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924063"/>
    <w:multiLevelType w:val="hybridMultilevel"/>
    <w:tmpl w:val="6E80BF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24" w15:restartNumberingAfterBreak="0">
    <w:nsid w:val="4B861EC6"/>
    <w:multiLevelType w:val="hybridMultilevel"/>
    <w:tmpl w:val="7CF680C6"/>
    <w:lvl w:ilvl="0" w:tplc="63CABA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724670"/>
    <w:multiLevelType w:val="hybridMultilevel"/>
    <w:tmpl w:val="4E685FCA"/>
    <w:lvl w:ilvl="0" w:tplc="767AAA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DCA6A6C"/>
    <w:multiLevelType w:val="hybridMultilevel"/>
    <w:tmpl w:val="116CC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31385E"/>
    <w:multiLevelType w:val="hybridMultilevel"/>
    <w:tmpl w:val="A6127140"/>
    <w:lvl w:ilvl="0" w:tplc="EBD4C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A7612E"/>
    <w:multiLevelType w:val="hybridMultilevel"/>
    <w:tmpl w:val="4C62B9AC"/>
    <w:lvl w:ilvl="0" w:tplc="E8DA9B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E537D8"/>
    <w:multiLevelType w:val="hybridMultilevel"/>
    <w:tmpl w:val="7E282512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B7383C"/>
    <w:multiLevelType w:val="hybridMultilevel"/>
    <w:tmpl w:val="929AA4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4B05F0"/>
    <w:multiLevelType w:val="hybridMultilevel"/>
    <w:tmpl w:val="AD4473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F2369A"/>
    <w:multiLevelType w:val="hybridMultilevel"/>
    <w:tmpl w:val="CDC0FACE"/>
    <w:lvl w:ilvl="0" w:tplc="726618F2">
      <w:start w:val="8"/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AD00459"/>
    <w:multiLevelType w:val="hybridMultilevel"/>
    <w:tmpl w:val="220C949E"/>
    <w:lvl w:ilvl="0" w:tplc="2DCE90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0C1394"/>
    <w:multiLevelType w:val="hybridMultilevel"/>
    <w:tmpl w:val="F0FCAAC4"/>
    <w:lvl w:ilvl="0" w:tplc="0DC6B4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29515D"/>
    <w:multiLevelType w:val="hybridMultilevel"/>
    <w:tmpl w:val="9F028002"/>
    <w:lvl w:ilvl="0" w:tplc="59C07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1E170E"/>
    <w:multiLevelType w:val="hybridMultilevel"/>
    <w:tmpl w:val="426ED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3E44BCC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6B60354"/>
    <w:multiLevelType w:val="hybridMultilevel"/>
    <w:tmpl w:val="D0F6FEE6"/>
    <w:lvl w:ilvl="0" w:tplc="5B9849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CE60D7"/>
    <w:multiLevelType w:val="hybridMultilevel"/>
    <w:tmpl w:val="C72807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68894504">
    <w:abstractNumId w:val="19"/>
  </w:num>
  <w:num w:numId="2" w16cid:durableId="482701473">
    <w:abstractNumId w:val="19"/>
  </w:num>
  <w:num w:numId="3" w16cid:durableId="1290091823">
    <w:abstractNumId w:val="9"/>
  </w:num>
  <w:num w:numId="4" w16cid:durableId="1067070108">
    <w:abstractNumId w:val="20"/>
  </w:num>
  <w:num w:numId="5" w16cid:durableId="1845171008">
    <w:abstractNumId w:val="25"/>
  </w:num>
  <w:num w:numId="6" w16cid:durableId="778138801">
    <w:abstractNumId w:val="28"/>
  </w:num>
  <w:num w:numId="7" w16cid:durableId="1791898944">
    <w:abstractNumId w:val="14"/>
  </w:num>
  <w:num w:numId="8" w16cid:durableId="754086022">
    <w:abstractNumId w:val="34"/>
  </w:num>
  <w:num w:numId="9" w16cid:durableId="122046883">
    <w:abstractNumId w:val="24"/>
  </w:num>
  <w:num w:numId="10" w16cid:durableId="825167756">
    <w:abstractNumId w:val="17"/>
  </w:num>
  <w:num w:numId="11" w16cid:durableId="558322946">
    <w:abstractNumId w:val="30"/>
  </w:num>
  <w:num w:numId="12" w16cid:durableId="1524248621">
    <w:abstractNumId w:val="13"/>
  </w:num>
  <w:num w:numId="13" w16cid:durableId="1979994393">
    <w:abstractNumId w:val="36"/>
  </w:num>
  <w:num w:numId="14" w16cid:durableId="612323985">
    <w:abstractNumId w:val="26"/>
  </w:num>
  <w:num w:numId="15" w16cid:durableId="120346516">
    <w:abstractNumId w:val="37"/>
  </w:num>
  <w:num w:numId="16" w16cid:durableId="1145666066">
    <w:abstractNumId w:val="12"/>
  </w:num>
  <w:num w:numId="17" w16cid:durableId="1932469360">
    <w:abstractNumId w:val="7"/>
  </w:num>
  <w:num w:numId="18" w16cid:durableId="803431493">
    <w:abstractNumId w:val="2"/>
  </w:num>
  <w:num w:numId="19" w16cid:durableId="1578320742">
    <w:abstractNumId w:val="32"/>
  </w:num>
  <w:num w:numId="20" w16cid:durableId="1161896184">
    <w:abstractNumId w:val="39"/>
  </w:num>
  <w:num w:numId="21" w16cid:durableId="1237712929">
    <w:abstractNumId w:val="15"/>
  </w:num>
  <w:num w:numId="22" w16cid:durableId="1754006929">
    <w:abstractNumId w:val="21"/>
  </w:num>
  <w:num w:numId="23" w16cid:durableId="388070122">
    <w:abstractNumId w:val="29"/>
  </w:num>
  <w:num w:numId="24" w16cid:durableId="1671831640">
    <w:abstractNumId w:val="27"/>
  </w:num>
  <w:num w:numId="25" w16cid:durableId="1720593289">
    <w:abstractNumId w:val="0"/>
  </w:num>
  <w:num w:numId="26" w16cid:durableId="897671050">
    <w:abstractNumId w:val="1"/>
  </w:num>
  <w:num w:numId="27" w16cid:durableId="2075472456">
    <w:abstractNumId w:val="23"/>
  </w:num>
  <w:num w:numId="28" w16cid:durableId="763769616">
    <w:abstractNumId w:val="11"/>
  </w:num>
  <w:num w:numId="29" w16cid:durableId="129596373">
    <w:abstractNumId w:val="8"/>
  </w:num>
  <w:num w:numId="30" w16cid:durableId="688024458">
    <w:abstractNumId w:val="18"/>
  </w:num>
  <w:num w:numId="31" w16cid:durableId="740450510">
    <w:abstractNumId w:val="6"/>
  </w:num>
  <w:num w:numId="32" w16cid:durableId="486673598">
    <w:abstractNumId w:val="5"/>
  </w:num>
  <w:num w:numId="33" w16cid:durableId="54742927">
    <w:abstractNumId w:val="16"/>
  </w:num>
  <w:num w:numId="34" w16cid:durableId="1944334943">
    <w:abstractNumId w:val="35"/>
  </w:num>
  <w:num w:numId="35" w16cid:durableId="498086280">
    <w:abstractNumId w:val="10"/>
  </w:num>
  <w:num w:numId="36" w16cid:durableId="1576552624">
    <w:abstractNumId w:val="4"/>
  </w:num>
  <w:num w:numId="37" w16cid:durableId="994450398">
    <w:abstractNumId w:val="3"/>
  </w:num>
  <w:num w:numId="38" w16cid:durableId="2082829845">
    <w:abstractNumId w:val="31"/>
  </w:num>
  <w:num w:numId="39" w16cid:durableId="16582776">
    <w:abstractNumId w:val="33"/>
  </w:num>
  <w:num w:numId="40" w16cid:durableId="481388840">
    <w:abstractNumId w:val="22"/>
  </w:num>
  <w:num w:numId="41" w16cid:durableId="736784295">
    <w:abstractNumId w:val="3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ambi C">
    <w15:presenceInfo w15:providerId="Windows Live" w15:userId="7e18731d7b74bff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1C72"/>
    <w:rsid w:val="00003462"/>
    <w:rsid w:val="00003960"/>
    <w:rsid w:val="00003AF7"/>
    <w:rsid w:val="00006C6A"/>
    <w:rsid w:val="000105A7"/>
    <w:rsid w:val="00011A5B"/>
    <w:rsid w:val="00011F62"/>
    <w:rsid w:val="000127AD"/>
    <w:rsid w:val="000140D4"/>
    <w:rsid w:val="000141F0"/>
    <w:rsid w:val="00015812"/>
    <w:rsid w:val="000158B9"/>
    <w:rsid w:val="00016253"/>
    <w:rsid w:val="00016DFF"/>
    <w:rsid w:val="0001737B"/>
    <w:rsid w:val="000174BD"/>
    <w:rsid w:val="0001789D"/>
    <w:rsid w:val="00017D35"/>
    <w:rsid w:val="00020529"/>
    <w:rsid w:val="00021BC5"/>
    <w:rsid w:val="00021E3A"/>
    <w:rsid w:val="00021FB8"/>
    <w:rsid w:val="00022C10"/>
    <w:rsid w:val="000241A6"/>
    <w:rsid w:val="00024C6F"/>
    <w:rsid w:val="00025D33"/>
    <w:rsid w:val="00026431"/>
    <w:rsid w:val="0002651C"/>
    <w:rsid w:val="000271DD"/>
    <w:rsid w:val="00027850"/>
    <w:rsid w:val="00030CFE"/>
    <w:rsid w:val="0003124F"/>
    <w:rsid w:val="00031FA4"/>
    <w:rsid w:val="00032692"/>
    <w:rsid w:val="0003510E"/>
    <w:rsid w:val="00036115"/>
    <w:rsid w:val="00036A0D"/>
    <w:rsid w:val="00036F17"/>
    <w:rsid w:val="00037B5C"/>
    <w:rsid w:val="000405C5"/>
    <w:rsid w:val="000409F2"/>
    <w:rsid w:val="0004247F"/>
    <w:rsid w:val="000429E2"/>
    <w:rsid w:val="00043A0E"/>
    <w:rsid w:val="00045BEB"/>
    <w:rsid w:val="00047D57"/>
    <w:rsid w:val="00050714"/>
    <w:rsid w:val="00051742"/>
    <w:rsid w:val="000517F5"/>
    <w:rsid w:val="00051B39"/>
    <w:rsid w:val="000527C0"/>
    <w:rsid w:val="00052D7C"/>
    <w:rsid w:val="00053F74"/>
    <w:rsid w:val="000556DF"/>
    <w:rsid w:val="00055CB7"/>
    <w:rsid w:val="00056699"/>
    <w:rsid w:val="00056FF9"/>
    <w:rsid w:val="00057C0A"/>
    <w:rsid w:val="000606C4"/>
    <w:rsid w:val="00060701"/>
    <w:rsid w:val="00060AA7"/>
    <w:rsid w:val="00061EB6"/>
    <w:rsid w:val="0006401D"/>
    <w:rsid w:val="000645D8"/>
    <w:rsid w:val="00064F29"/>
    <w:rsid w:val="00065AF2"/>
    <w:rsid w:val="000662C5"/>
    <w:rsid w:val="000663EC"/>
    <w:rsid w:val="000671F6"/>
    <w:rsid w:val="000674EF"/>
    <w:rsid w:val="000700CC"/>
    <w:rsid w:val="00070E8A"/>
    <w:rsid w:val="00070F9D"/>
    <w:rsid w:val="000712D9"/>
    <w:rsid w:val="000723B0"/>
    <w:rsid w:val="000733BE"/>
    <w:rsid w:val="00073C06"/>
    <w:rsid w:val="00074903"/>
    <w:rsid w:val="000750B3"/>
    <w:rsid w:val="00076B1B"/>
    <w:rsid w:val="000771B3"/>
    <w:rsid w:val="00077211"/>
    <w:rsid w:val="000778C0"/>
    <w:rsid w:val="00077AD1"/>
    <w:rsid w:val="00077E1D"/>
    <w:rsid w:val="00077EE9"/>
    <w:rsid w:val="00081A80"/>
    <w:rsid w:val="00081CE6"/>
    <w:rsid w:val="00082565"/>
    <w:rsid w:val="000825B6"/>
    <w:rsid w:val="000831B6"/>
    <w:rsid w:val="00083C61"/>
    <w:rsid w:val="000846C4"/>
    <w:rsid w:val="0008684E"/>
    <w:rsid w:val="00086977"/>
    <w:rsid w:val="00086DB1"/>
    <w:rsid w:val="00087902"/>
    <w:rsid w:val="00087E61"/>
    <w:rsid w:val="00090011"/>
    <w:rsid w:val="000909DF"/>
    <w:rsid w:val="00091212"/>
    <w:rsid w:val="0009252C"/>
    <w:rsid w:val="00092EB8"/>
    <w:rsid w:val="0009309D"/>
    <w:rsid w:val="00093803"/>
    <w:rsid w:val="000956EC"/>
    <w:rsid w:val="000958C5"/>
    <w:rsid w:val="000960D1"/>
    <w:rsid w:val="0009642C"/>
    <w:rsid w:val="00096F9A"/>
    <w:rsid w:val="00097DF3"/>
    <w:rsid w:val="000A0A4E"/>
    <w:rsid w:val="000A1D2B"/>
    <w:rsid w:val="000A2050"/>
    <w:rsid w:val="000A2B26"/>
    <w:rsid w:val="000A2EC7"/>
    <w:rsid w:val="000A3D0C"/>
    <w:rsid w:val="000A514E"/>
    <w:rsid w:val="000A53CF"/>
    <w:rsid w:val="000A570C"/>
    <w:rsid w:val="000A659E"/>
    <w:rsid w:val="000A72E6"/>
    <w:rsid w:val="000A7AC0"/>
    <w:rsid w:val="000A7C65"/>
    <w:rsid w:val="000B09E2"/>
    <w:rsid w:val="000B0EE5"/>
    <w:rsid w:val="000B105A"/>
    <w:rsid w:val="000B1E7B"/>
    <w:rsid w:val="000B2317"/>
    <w:rsid w:val="000B2FF3"/>
    <w:rsid w:val="000B4400"/>
    <w:rsid w:val="000B5654"/>
    <w:rsid w:val="000B656F"/>
    <w:rsid w:val="000B6580"/>
    <w:rsid w:val="000B7B31"/>
    <w:rsid w:val="000C0735"/>
    <w:rsid w:val="000C0828"/>
    <w:rsid w:val="000C0D6B"/>
    <w:rsid w:val="000C20AC"/>
    <w:rsid w:val="000C2D32"/>
    <w:rsid w:val="000C3CA3"/>
    <w:rsid w:val="000C419E"/>
    <w:rsid w:val="000C4504"/>
    <w:rsid w:val="000C62A3"/>
    <w:rsid w:val="000C67EE"/>
    <w:rsid w:val="000C68AE"/>
    <w:rsid w:val="000C6B46"/>
    <w:rsid w:val="000C78EE"/>
    <w:rsid w:val="000C7AC0"/>
    <w:rsid w:val="000D073B"/>
    <w:rsid w:val="000D0791"/>
    <w:rsid w:val="000D0F11"/>
    <w:rsid w:val="000D1307"/>
    <w:rsid w:val="000D1A92"/>
    <w:rsid w:val="000D4F48"/>
    <w:rsid w:val="000D5286"/>
    <w:rsid w:val="000D5D03"/>
    <w:rsid w:val="000D67A3"/>
    <w:rsid w:val="000D71A3"/>
    <w:rsid w:val="000E0D7C"/>
    <w:rsid w:val="000E0F3A"/>
    <w:rsid w:val="000E1822"/>
    <w:rsid w:val="000E1CAA"/>
    <w:rsid w:val="000E1F24"/>
    <w:rsid w:val="000E26D1"/>
    <w:rsid w:val="000E2BD0"/>
    <w:rsid w:val="000E3C15"/>
    <w:rsid w:val="000E43DA"/>
    <w:rsid w:val="000E58BD"/>
    <w:rsid w:val="000E666D"/>
    <w:rsid w:val="000E6824"/>
    <w:rsid w:val="000E788F"/>
    <w:rsid w:val="000E7E25"/>
    <w:rsid w:val="000F04C2"/>
    <w:rsid w:val="000F160E"/>
    <w:rsid w:val="000F3022"/>
    <w:rsid w:val="000F38C0"/>
    <w:rsid w:val="000F45E7"/>
    <w:rsid w:val="000F536D"/>
    <w:rsid w:val="000F53A1"/>
    <w:rsid w:val="000F5FC4"/>
    <w:rsid w:val="000F6B2B"/>
    <w:rsid w:val="00100547"/>
    <w:rsid w:val="00100D41"/>
    <w:rsid w:val="00100D9F"/>
    <w:rsid w:val="001012A0"/>
    <w:rsid w:val="00101343"/>
    <w:rsid w:val="001013FF"/>
    <w:rsid w:val="00101DB4"/>
    <w:rsid w:val="001031C9"/>
    <w:rsid w:val="00103223"/>
    <w:rsid w:val="00103971"/>
    <w:rsid w:val="00103BA6"/>
    <w:rsid w:val="00103E0D"/>
    <w:rsid w:val="001047A4"/>
    <w:rsid w:val="0010569F"/>
    <w:rsid w:val="00105D3E"/>
    <w:rsid w:val="001062B1"/>
    <w:rsid w:val="00106B58"/>
    <w:rsid w:val="00107292"/>
    <w:rsid w:val="00107719"/>
    <w:rsid w:val="00107CF1"/>
    <w:rsid w:val="00110E5E"/>
    <w:rsid w:val="0011102B"/>
    <w:rsid w:val="001124E4"/>
    <w:rsid w:val="0011397C"/>
    <w:rsid w:val="00114164"/>
    <w:rsid w:val="00115C13"/>
    <w:rsid w:val="0011610A"/>
    <w:rsid w:val="0011614A"/>
    <w:rsid w:val="00116A1E"/>
    <w:rsid w:val="00117252"/>
    <w:rsid w:val="00117CA2"/>
    <w:rsid w:val="00122BCC"/>
    <w:rsid w:val="00122CBE"/>
    <w:rsid w:val="00123524"/>
    <w:rsid w:val="00123796"/>
    <w:rsid w:val="00124285"/>
    <w:rsid w:val="00124481"/>
    <w:rsid w:val="0012478B"/>
    <w:rsid w:val="001249DB"/>
    <w:rsid w:val="00124ED6"/>
    <w:rsid w:val="00125029"/>
    <w:rsid w:val="0012556D"/>
    <w:rsid w:val="00125D93"/>
    <w:rsid w:val="0012628C"/>
    <w:rsid w:val="001265E7"/>
    <w:rsid w:val="00126F9E"/>
    <w:rsid w:val="001273E2"/>
    <w:rsid w:val="00130AB7"/>
    <w:rsid w:val="00131348"/>
    <w:rsid w:val="0013169E"/>
    <w:rsid w:val="001316F6"/>
    <w:rsid w:val="001316F7"/>
    <w:rsid w:val="001337C3"/>
    <w:rsid w:val="00133A48"/>
    <w:rsid w:val="00133BDE"/>
    <w:rsid w:val="00133C36"/>
    <w:rsid w:val="00133F46"/>
    <w:rsid w:val="00134144"/>
    <w:rsid w:val="001343C7"/>
    <w:rsid w:val="00134B70"/>
    <w:rsid w:val="001354F7"/>
    <w:rsid w:val="0013688A"/>
    <w:rsid w:val="00137095"/>
    <w:rsid w:val="0013741B"/>
    <w:rsid w:val="0013753A"/>
    <w:rsid w:val="001379F7"/>
    <w:rsid w:val="00137DA4"/>
    <w:rsid w:val="00141F50"/>
    <w:rsid w:val="00142BBA"/>
    <w:rsid w:val="001453A0"/>
    <w:rsid w:val="00146379"/>
    <w:rsid w:val="001475F0"/>
    <w:rsid w:val="0015030D"/>
    <w:rsid w:val="00150D03"/>
    <w:rsid w:val="00151040"/>
    <w:rsid w:val="00151A75"/>
    <w:rsid w:val="0015242C"/>
    <w:rsid w:val="00152A01"/>
    <w:rsid w:val="00152C95"/>
    <w:rsid w:val="00153794"/>
    <w:rsid w:val="00153E25"/>
    <w:rsid w:val="00154AF0"/>
    <w:rsid w:val="00154AF2"/>
    <w:rsid w:val="00154D5E"/>
    <w:rsid w:val="00155551"/>
    <w:rsid w:val="001574B1"/>
    <w:rsid w:val="00161B99"/>
    <w:rsid w:val="00162951"/>
    <w:rsid w:val="00164211"/>
    <w:rsid w:val="00164C2B"/>
    <w:rsid w:val="0016547E"/>
    <w:rsid w:val="00170FF0"/>
    <w:rsid w:val="00172369"/>
    <w:rsid w:val="00173DC4"/>
    <w:rsid w:val="00175519"/>
    <w:rsid w:val="001756BB"/>
    <w:rsid w:val="001762BE"/>
    <w:rsid w:val="00176ECD"/>
    <w:rsid w:val="00177145"/>
    <w:rsid w:val="00177D14"/>
    <w:rsid w:val="001805A0"/>
    <w:rsid w:val="00180B1F"/>
    <w:rsid w:val="0018108B"/>
    <w:rsid w:val="0018354F"/>
    <w:rsid w:val="00183CDB"/>
    <w:rsid w:val="00184B16"/>
    <w:rsid w:val="0018586B"/>
    <w:rsid w:val="0018594F"/>
    <w:rsid w:val="00186137"/>
    <w:rsid w:val="0018624F"/>
    <w:rsid w:val="001872C9"/>
    <w:rsid w:val="00187A0B"/>
    <w:rsid w:val="0019039F"/>
    <w:rsid w:val="00190777"/>
    <w:rsid w:val="00190CE2"/>
    <w:rsid w:val="00191109"/>
    <w:rsid w:val="00191929"/>
    <w:rsid w:val="00191F21"/>
    <w:rsid w:val="0019299B"/>
    <w:rsid w:val="00194A0F"/>
    <w:rsid w:val="00194FE5"/>
    <w:rsid w:val="0019562D"/>
    <w:rsid w:val="00196155"/>
    <w:rsid w:val="001961DE"/>
    <w:rsid w:val="00197533"/>
    <w:rsid w:val="00197A11"/>
    <w:rsid w:val="00197C50"/>
    <w:rsid w:val="001A3603"/>
    <w:rsid w:val="001A3924"/>
    <w:rsid w:val="001A3F26"/>
    <w:rsid w:val="001A3FF5"/>
    <w:rsid w:val="001A4383"/>
    <w:rsid w:val="001A52E0"/>
    <w:rsid w:val="001A5D44"/>
    <w:rsid w:val="001A6CAC"/>
    <w:rsid w:val="001A6EC7"/>
    <w:rsid w:val="001A7031"/>
    <w:rsid w:val="001A76B3"/>
    <w:rsid w:val="001B05B4"/>
    <w:rsid w:val="001B0944"/>
    <w:rsid w:val="001B0EA6"/>
    <w:rsid w:val="001B1562"/>
    <w:rsid w:val="001B1B67"/>
    <w:rsid w:val="001B32E6"/>
    <w:rsid w:val="001B4094"/>
    <w:rsid w:val="001B4B1A"/>
    <w:rsid w:val="001B519B"/>
    <w:rsid w:val="001B53BF"/>
    <w:rsid w:val="001B61F8"/>
    <w:rsid w:val="001B730C"/>
    <w:rsid w:val="001C0786"/>
    <w:rsid w:val="001C09DC"/>
    <w:rsid w:val="001C1663"/>
    <w:rsid w:val="001C29FE"/>
    <w:rsid w:val="001C307A"/>
    <w:rsid w:val="001C36E6"/>
    <w:rsid w:val="001C391F"/>
    <w:rsid w:val="001C41A6"/>
    <w:rsid w:val="001C47CB"/>
    <w:rsid w:val="001C5756"/>
    <w:rsid w:val="001C6112"/>
    <w:rsid w:val="001D08CA"/>
    <w:rsid w:val="001D0E40"/>
    <w:rsid w:val="001D1DCD"/>
    <w:rsid w:val="001D21D7"/>
    <w:rsid w:val="001D31C2"/>
    <w:rsid w:val="001D354E"/>
    <w:rsid w:val="001D45FB"/>
    <w:rsid w:val="001D58AB"/>
    <w:rsid w:val="001D6892"/>
    <w:rsid w:val="001D6E4C"/>
    <w:rsid w:val="001D7E49"/>
    <w:rsid w:val="001E0418"/>
    <w:rsid w:val="001E2893"/>
    <w:rsid w:val="001E2FE1"/>
    <w:rsid w:val="001E328C"/>
    <w:rsid w:val="001E4426"/>
    <w:rsid w:val="001E54FE"/>
    <w:rsid w:val="001E5C41"/>
    <w:rsid w:val="001E75C3"/>
    <w:rsid w:val="001E75ED"/>
    <w:rsid w:val="001E7CE5"/>
    <w:rsid w:val="001F0F49"/>
    <w:rsid w:val="001F175A"/>
    <w:rsid w:val="001F1CED"/>
    <w:rsid w:val="001F25B4"/>
    <w:rsid w:val="001F2B34"/>
    <w:rsid w:val="001F2F5A"/>
    <w:rsid w:val="001F32BE"/>
    <w:rsid w:val="001F36BC"/>
    <w:rsid w:val="001F47BA"/>
    <w:rsid w:val="001F4DD1"/>
    <w:rsid w:val="001F6C15"/>
    <w:rsid w:val="001F6C7D"/>
    <w:rsid w:val="001F7505"/>
    <w:rsid w:val="001F75D2"/>
    <w:rsid w:val="001F78B8"/>
    <w:rsid w:val="00200FD8"/>
    <w:rsid w:val="00201B8F"/>
    <w:rsid w:val="00201F7B"/>
    <w:rsid w:val="00202024"/>
    <w:rsid w:val="00202807"/>
    <w:rsid w:val="00202921"/>
    <w:rsid w:val="00204115"/>
    <w:rsid w:val="00204BAC"/>
    <w:rsid w:val="00205C67"/>
    <w:rsid w:val="00205D9B"/>
    <w:rsid w:val="00205FFF"/>
    <w:rsid w:val="0020645C"/>
    <w:rsid w:val="00206755"/>
    <w:rsid w:val="00206B93"/>
    <w:rsid w:val="00206DF8"/>
    <w:rsid w:val="00207EB3"/>
    <w:rsid w:val="00210D77"/>
    <w:rsid w:val="002111E2"/>
    <w:rsid w:val="00211810"/>
    <w:rsid w:val="00211A9C"/>
    <w:rsid w:val="00215565"/>
    <w:rsid w:val="00215909"/>
    <w:rsid w:val="00216082"/>
    <w:rsid w:val="00216B22"/>
    <w:rsid w:val="00216DE9"/>
    <w:rsid w:val="00217F30"/>
    <w:rsid w:val="00221227"/>
    <w:rsid w:val="00221686"/>
    <w:rsid w:val="002216AB"/>
    <w:rsid w:val="00221855"/>
    <w:rsid w:val="00221EAD"/>
    <w:rsid w:val="00222AB2"/>
    <w:rsid w:val="00223343"/>
    <w:rsid w:val="0022456D"/>
    <w:rsid w:val="002247B2"/>
    <w:rsid w:val="00224A5A"/>
    <w:rsid w:val="0022580F"/>
    <w:rsid w:val="0022708E"/>
    <w:rsid w:val="002302D8"/>
    <w:rsid w:val="00231720"/>
    <w:rsid w:val="00231E69"/>
    <w:rsid w:val="002324CB"/>
    <w:rsid w:val="002326A6"/>
    <w:rsid w:val="00232E65"/>
    <w:rsid w:val="002330CD"/>
    <w:rsid w:val="0023316C"/>
    <w:rsid w:val="0023328C"/>
    <w:rsid w:val="0023365D"/>
    <w:rsid w:val="00235087"/>
    <w:rsid w:val="0023508A"/>
    <w:rsid w:val="002353C4"/>
    <w:rsid w:val="00236D19"/>
    <w:rsid w:val="002406A9"/>
    <w:rsid w:val="00242EE1"/>
    <w:rsid w:val="00242FE7"/>
    <w:rsid w:val="002437E1"/>
    <w:rsid w:val="00243893"/>
    <w:rsid w:val="00244478"/>
    <w:rsid w:val="00244ADC"/>
    <w:rsid w:val="00245892"/>
    <w:rsid w:val="00245E0B"/>
    <w:rsid w:val="002462EA"/>
    <w:rsid w:val="002464C0"/>
    <w:rsid w:val="00247426"/>
    <w:rsid w:val="00247C46"/>
    <w:rsid w:val="00250DE3"/>
    <w:rsid w:val="002510F1"/>
    <w:rsid w:val="00251D18"/>
    <w:rsid w:val="0025296A"/>
    <w:rsid w:val="00253067"/>
    <w:rsid w:val="00254A7F"/>
    <w:rsid w:val="00254AF6"/>
    <w:rsid w:val="00254FB7"/>
    <w:rsid w:val="002600B7"/>
    <w:rsid w:val="00260FC6"/>
    <w:rsid w:val="00261514"/>
    <w:rsid w:val="00261CA4"/>
    <w:rsid w:val="002620F3"/>
    <w:rsid w:val="002631C4"/>
    <w:rsid w:val="00263378"/>
    <w:rsid w:val="00265303"/>
    <w:rsid w:val="00265F58"/>
    <w:rsid w:val="00266704"/>
    <w:rsid w:val="0026680A"/>
    <w:rsid w:val="0026689D"/>
    <w:rsid w:val="00270C38"/>
    <w:rsid w:val="0027121E"/>
    <w:rsid w:val="00271818"/>
    <w:rsid w:val="00271F2A"/>
    <w:rsid w:val="002726E6"/>
    <w:rsid w:val="00272878"/>
    <w:rsid w:val="0027382F"/>
    <w:rsid w:val="002751EB"/>
    <w:rsid w:val="00275E97"/>
    <w:rsid w:val="0027637A"/>
    <w:rsid w:val="00276801"/>
    <w:rsid w:val="00277983"/>
    <w:rsid w:val="00280A8D"/>
    <w:rsid w:val="00281DEF"/>
    <w:rsid w:val="002822C7"/>
    <w:rsid w:val="002825E6"/>
    <w:rsid w:val="0028315C"/>
    <w:rsid w:val="0028361E"/>
    <w:rsid w:val="00285BB0"/>
    <w:rsid w:val="00285DB2"/>
    <w:rsid w:val="002871D7"/>
    <w:rsid w:val="0028746E"/>
    <w:rsid w:val="00287988"/>
    <w:rsid w:val="00290FFB"/>
    <w:rsid w:val="00291C9C"/>
    <w:rsid w:val="00292BC5"/>
    <w:rsid w:val="00295878"/>
    <w:rsid w:val="00295F72"/>
    <w:rsid w:val="00296098"/>
    <w:rsid w:val="0029653F"/>
    <w:rsid w:val="00296FEB"/>
    <w:rsid w:val="00296FF2"/>
    <w:rsid w:val="002A00B9"/>
    <w:rsid w:val="002A0A84"/>
    <w:rsid w:val="002A1442"/>
    <w:rsid w:val="002A1DD3"/>
    <w:rsid w:val="002A215D"/>
    <w:rsid w:val="002A2686"/>
    <w:rsid w:val="002A28FA"/>
    <w:rsid w:val="002A2F02"/>
    <w:rsid w:val="002A3C33"/>
    <w:rsid w:val="002A471B"/>
    <w:rsid w:val="002A49B0"/>
    <w:rsid w:val="002A591A"/>
    <w:rsid w:val="002A59C8"/>
    <w:rsid w:val="002A647E"/>
    <w:rsid w:val="002A691D"/>
    <w:rsid w:val="002A6AC8"/>
    <w:rsid w:val="002A6D40"/>
    <w:rsid w:val="002B0A5A"/>
    <w:rsid w:val="002B0B1B"/>
    <w:rsid w:val="002B1EAD"/>
    <w:rsid w:val="002B25A0"/>
    <w:rsid w:val="002B31C7"/>
    <w:rsid w:val="002B33ED"/>
    <w:rsid w:val="002B346D"/>
    <w:rsid w:val="002B47B8"/>
    <w:rsid w:val="002B4B01"/>
    <w:rsid w:val="002B6287"/>
    <w:rsid w:val="002B7656"/>
    <w:rsid w:val="002C02BA"/>
    <w:rsid w:val="002C103A"/>
    <w:rsid w:val="002C1726"/>
    <w:rsid w:val="002C1A44"/>
    <w:rsid w:val="002C2236"/>
    <w:rsid w:val="002C328C"/>
    <w:rsid w:val="002C3B74"/>
    <w:rsid w:val="002C3D6A"/>
    <w:rsid w:val="002C5B3E"/>
    <w:rsid w:val="002C74EC"/>
    <w:rsid w:val="002D150A"/>
    <w:rsid w:val="002D1FA2"/>
    <w:rsid w:val="002D25EC"/>
    <w:rsid w:val="002D26AC"/>
    <w:rsid w:val="002D389A"/>
    <w:rsid w:val="002D3C2A"/>
    <w:rsid w:val="002D71D1"/>
    <w:rsid w:val="002D77EA"/>
    <w:rsid w:val="002D7A31"/>
    <w:rsid w:val="002E2042"/>
    <w:rsid w:val="002E2338"/>
    <w:rsid w:val="002E2622"/>
    <w:rsid w:val="002E40D9"/>
    <w:rsid w:val="002E4688"/>
    <w:rsid w:val="002E4B3B"/>
    <w:rsid w:val="002E4FBE"/>
    <w:rsid w:val="002E5C3A"/>
    <w:rsid w:val="002E5D4E"/>
    <w:rsid w:val="002E5DE7"/>
    <w:rsid w:val="002E6594"/>
    <w:rsid w:val="002F02AD"/>
    <w:rsid w:val="002F105F"/>
    <w:rsid w:val="002F174B"/>
    <w:rsid w:val="002F1ECA"/>
    <w:rsid w:val="002F236B"/>
    <w:rsid w:val="002F2579"/>
    <w:rsid w:val="002F2879"/>
    <w:rsid w:val="002F3745"/>
    <w:rsid w:val="002F392E"/>
    <w:rsid w:val="002F396C"/>
    <w:rsid w:val="002F5F5D"/>
    <w:rsid w:val="002F6AA6"/>
    <w:rsid w:val="002F6B4F"/>
    <w:rsid w:val="00300A2C"/>
    <w:rsid w:val="00300C68"/>
    <w:rsid w:val="003011D1"/>
    <w:rsid w:val="00301712"/>
    <w:rsid w:val="00301FF7"/>
    <w:rsid w:val="00302023"/>
    <w:rsid w:val="003020E5"/>
    <w:rsid w:val="00303C1E"/>
    <w:rsid w:val="00303FFD"/>
    <w:rsid w:val="003048F8"/>
    <w:rsid w:val="00304D7A"/>
    <w:rsid w:val="0030501E"/>
    <w:rsid w:val="00305E1B"/>
    <w:rsid w:val="003063E3"/>
    <w:rsid w:val="00306FD5"/>
    <w:rsid w:val="00307DC4"/>
    <w:rsid w:val="003100A1"/>
    <w:rsid w:val="003102C0"/>
    <w:rsid w:val="00312388"/>
    <w:rsid w:val="00312CA1"/>
    <w:rsid w:val="00312FB1"/>
    <w:rsid w:val="0031324A"/>
    <w:rsid w:val="00313572"/>
    <w:rsid w:val="003140C7"/>
    <w:rsid w:val="003144EA"/>
    <w:rsid w:val="00314A55"/>
    <w:rsid w:val="0031503B"/>
    <w:rsid w:val="00315664"/>
    <w:rsid w:val="003171F8"/>
    <w:rsid w:val="00317D17"/>
    <w:rsid w:val="00320B20"/>
    <w:rsid w:val="00320C87"/>
    <w:rsid w:val="00320EC4"/>
    <w:rsid w:val="0032215C"/>
    <w:rsid w:val="00322880"/>
    <w:rsid w:val="003241FB"/>
    <w:rsid w:val="003242B7"/>
    <w:rsid w:val="003250FA"/>
    <w:rsid w:val="00325E99"/>
    <w:rsid w:val="00326A9D"/>
    <w:rsid w:val="003275FD"/>
    <w:rsid w:val="00327D76"/>
    <w:rsid w:val="00330B87"/>
    <w:rsid w:val="00330E14"/>
    <w:rsid w:val="003320D6"/>
    <w:rsid w:val="003322DF"/>
    <w:rsid w:val="00333A9B"/>
    <w:rsid w:val="003342EB"/>
    <w:rsid w:val="003349FF"/>
    <w:rsid w:val="00334B4D"/>
    <w:rsid w:val="003361AC"/>
    <w:rsid w:val="00336C29"/>
    <w:rsid w:val="00336DA5"/>
    <w:rsid w:val="00337375"/>
    <w:rsid w:val="003401C0"/>
    <w:rsid w:val="00341623"/>
    <w:rsid w:val="003419FA"/>
    <w:rsid w:val="003426A3"/>
    <w:rsid w:val="00342F53"/>
    <w:rsid w:val="00343584"/>
    <w:rsid w:val="003443AE"/>
    <w:rsid w:val="00344E08"/>
    <w:rsid w:val="00345BFA"/>
    <w:rsid w:val="00345E95"/>
    <w:rsid w:val="00347BBA"/>
    <w:rsid w:val="00347E9B"/>
    <w:rsid w:val="0035042E"/>
    <w:rsid w:val="0035050B"/>
    <w:rsid w:val="003506F5"/>
    <w:rsid w:val="0035361A"/>
    <w:rsid w:val="003536F3"/>
    <w:rsid w:val="00353F44"/>
    <w:rsid w:val="00354198"/>
    <w:rsid w:val="00355224"/>
    <w:rsid w:val="00355355"/>
    <w:rsid w:val="00355629"/>
    <w:rsid w:val="00356355"/>
    <w:rsid w:val="0035678C"/>
    <w:rsid w:val="00357610"/>
    <w:rsid w:val="003579A4"/>
    <w:rsid w:val="00357D71"/>
    <w:rsid w:val="003610A7"/>
    <w:rsid w:val="003613F5"/>
    <w:rsid w:val="00361A73"/>
    <w:rsid w:val="00362B3E"/>
    <w:rsid w:val="00365293"/>
    <w:rsid w:val="00367A29"/>
    <w:rsid w:val="00367E60"/>
    <w:rsid w:val="00370BFE"/>
    <w:rsid w:val="0037111D"/>
    <w:rsid w:val="003718AC"/>
    <w:rsid w:val="00372207"/>
    <w:rsid w:val="00374238"/>
    <w:rsid w:val="00374946"/>
    <w:rsid w:val="003753C1"/>
    <w:rsid w:val="00376460"/>
    <w:rsid w:val="00376FE3"/>
    <w:rsid w:val="0037702A"/>
    <w:rsid w:val="0038025B"/>
    <w:rsid w:val="0038109B"/>
    <w:rsid w:val="00381F1C"/>
    <w:rsid w:val="0038284D"/>
    <w:rsid w:val="0038285C"/>
    <w:rsid w:val="003829A4"/>
    <w:rsid w:val="00383174"/>
    <w:rsid w:val="00383E9E"/>
    <w:rsid w:val="0038496A"/>
    <w:rsid w:val="00384D1C"/>
    <w:rsid w:val="00384DB9"/>
    <w:rsid w:val="003862EF"/>
    <w:rsid w:val="0038676F"/>
    <w:rsid w:val="003871A2"/>
    <w:rsid w:val="003871DC"/>
    <w:rsid w:val="00390290"/>
    <w:rsid w:val="0039110A"/>
    <w:rsid w:val="00393894"/>
    <w:rsid w:val="00393A10"/>
    <w:rsid w:val="00394C01"/>
    <w:rsid w:val="00395566"/>
    <w:rsid w:val="00395F0D"/>
    <w:rsid w:val="00396058"/>
    <w:rsid w:val="003964CB"/>
    <w:rsid w:val="003976B3"/>
    <w:rsid w:val="003A0A94"/>
    <w:rsid w:val="003A0EB6"/>
    <w:rsid w:val="003A15D9"/>
    <w:rsid w:val="003A16D6"/>
    <w:rsid w:val="003A2098"/>
    <w:rsid w:val="003A267E"/>
    <w:rsid w:val="003A2A7D"/>
    <w:rsid w:val="003A3571"/>
    <w:rsid w:val="003A38B3"/>
    <w:rsid w:val="003A5553"/>
    <w:rsid w:val="003A57FF"/>
    <w:rsid w:val="003A620E"/>
    <w:rsid w:val="003A6A75"/>
    <w:rsid w:val="003A6E76"/>
    <w:rsid w:val="003A7384"/>
    <w:rsid w:val="003A73BD"/>
    <w:rsid w:val="003B010A"/>
    <w:rsid w:val="003B05FC"/>
    <w:rsid w:val="003B1388"/>
    <w:rsid w:val="003B14D7"/>
    <w:rsid w:val="003B183A"/>
    <w:rsid w:val="003B2452"/>
    <w:rsid w:val="003B24EB"/>
    <w:rsid w:val="003B25F8"/>
    <w:rsid w:val="003B2827"/>
    <w:rsid w:val="003B3AE6"/>
    <w:rsid w:val="003B5A37"/>
    <w:rsid w:val="003B6E4F"/>
    <w:rsid w:val="003B73FC"/>
    <w:rsid w:val="003B7D4E"/>
    <w:rsid w:val="003C02F3"/>
    <w:rsid w:val="003C1C56"/>
    <w:rsid w:val="003C21AF"/>
    <w:rsid w:val="003C255F"/>
    <w:rsid w:val="003C2BA7"/>
    <w:rsid w:val="003C419E"/>
    <w:rsid w:val="003C4256"/>
    <w:rsid w:val="003C543A"/>
    <w:rsid w:val="003C64D8"/>
    <w:rsid w:val="003C6648"/>
    <w:rsid w:val="003C6DEA"/>
    <w:rsid w:val="003C7F37"/>
    <w:rsid w:val="003D1E62"/>
    <w:rsid w:val="003D4035"/>
    <w:rsid w:val="003D4C3C"/>
    <w:rsid w:val="003D53CA"/>
    <w:rsid w:val="003D58FB"/>
    <w:rsid w:val="003D5D63"/>
    <w:rsid w:val="003D6B20"/>
    <w:rsid w:val="003D6EC8"/>
    <w:rsid w:val="003E02D9"/>
    <w:rsid w:val="003E1B24"/>
    <w:rsid w:val="003E2EEA"/>
    <w:rsid w:val="003E3FC7"/>
    <w:rsid w:val="003E4476"/>
    <w:rsid w:val="003E5B85"/>
    <w:rsid w:val="003E5E86"/>
    <w:rsid w:val="003E5F56"/>
    <w:rsid w:val="003E5FEC"/>
    <w:rsid w:val="003E65CE"/>
    <w:rsid w:val="003E6A78"/>
    <w:rsid w:val="003E711F"/>
    <w:rsid w:val="003F0674"/>
    <w:rsid w:val="003F1185"/>
    <w:rsid w:val="003F1281"/>
    <w:rsid w:val="003F2B87"/>
    <w:rsid w:val="003F41B9"/>
    <w:rsid w:val="003F479B"/>
    <w:rsid w:val="003F4C16"/>
    <w:rsid w:val="003F4FDC"/>
    <w:rsid w:val="003F58F1"/>
    <w:rsid w:val="003F5CEA"/>
    <w:rsid w:val="003F6469"/>
    <w:rsid w:val="003F7ADE"/>
    <w:rsid w:val="00400478"/>
    <w:rsid w:val="00401CF6"/>
    <w:rsid w:val="00403C85"/>
    <w:rsid w:val="00404CEA"/>
    <w:rsid w:val="004065AD"/>
    <w:rsid w:val="00406638"/>
    <w:rsid w:val="00406920"/>
    <w:rsid w:val="004074B8"/>
    <w:rsid w:val="0041059E"/>
    <w:rsid w:val="004110A9"/>
    <w:rsid w:val="004119CD"/>
    <w:rsid w:val="00411F65"/>
    <w:rsid w:val="0041263D"/>
    <w:rsid w:val="004126BF"/>
    <w:rsid w:val="00412E50"/>
    <w:rsid w:val="0041453A"/>
    <w:rsid w:val="00414612"/>
    <w:rsid w:val="004158BB"/>
    <w:rsid w:val="00415C1B"/>
    <w:rsid w:val="00415FEE"/>
    <w:rsid w:val="00416AF9"/>
    <w:rsid w:val="00420BC6"/>
    <w:rsid w:val="00421490"/>
    <w:rsid w:val="0042189F"/>
    <w:rsid w:val="00421D01"/>
    <w:rsid w:val="004220CB"/>
    <w:rsid w:val="004226EE"/>
    <w:rsid w:val="00422B5C"/>
    <w:rsid w:val="00423EE0"/>
    <w:rsid w:val="00425431"/>
    <w:rsid w:val="00425E45"/>
    <w:rsid w:val="0042697B"/>
    <w:rsid w:val="0042757E"/>
    <w:rsid w:val="004300D1"/>
    <w:rsid w:val="004302E6"/>
    <w:rsid w:val="004312AF"/>
    <w:rsid w:val="00431FB5"/>
    <w:rsid w:val="004329E5"/>
    <w:rsid w:val="00433E63"/>
    <w:rsid w:val="00434AF8"/>
    <w:rsid w:val="00434D17"/>
    <w:rsid w:val="00435728"/>
    <w:rsid w:val="00436766"/>
    <w:rsid w:val="00436939"/>
    <w:rsid w:val="00436BCA"/>
    <w:rsid w:val="00436C73"/>
    <w:rsid w:val="00437972"/>
    <w:rsid w:val="00440A14"/>
    <w:rsid w:val="00440AF5"/>
    <w:rsid w:val="00440EF1"/>
    <w:rsid w:val="0044176C"/>
    <w:rsid w:val="00441A49"/>
    <w:rsid w:val="004438C6"/>
    <w:rsid w:val="00445721"/>
    <w:rsid w:val="0044641C"/>
    <w:rsid w:val="0045116C"/>
    <w:rsid w:val="00451E4F"/>
    <w:rsid w:val="00451EAD"/>
    <w:rsid w:val="00451F5C"/>
    <w:rsid w:val="0045327A"/>
    <w:rsid w:val="004539BE"/>
    <w:rsid w:val="00454AEF"/>
    <w:rsid w:val="00455AA2"/>
    <w:rsid w:val="00455E17"/>
    <w:rsid w:val="00456C10"/>
    <w:rsid w:val="004573B9"/>
    <w:rsid w:val="00457A0D"/>
    <w:rsid w:val="00457F09"/>
    <w:rsid w:val="00460813"/>
    <w:rsid w:val="004609D3"/>
    <w:rsid w:val="00461E4C"/>
    <w:rsid w:val="00462126"/>
    <w:rsid w:val="00462715"/>
    <w:rsid w:val="00464CD5"/>
    <w:rsid w:val="004654F6"/>
    <w:rsid w:val="00465760"/>
    <w:rsid w:val="00466002"/>
    <w:rsid w:val="0046615E"/>
    <w:rsid w:val="004662B4"/>
    <w:rsid w:val="00466958"/>
    <w:rsid w:val="004715A1"/>
    <w:rsid w:val="00472EA4"/>
    <w:rsid w:val="004735C5"/>
    <w:rsid w:val="004744B1"/>
    <w:rsid w:val="00474575"/>
    <w:rsid w:val="00474D78"/>
    <w:rsid w:val="0047628A"/>
    <w:rsid w:val="00477A6E"/>
    <w:rsid w:val="004805C9"/>
    <w:rsid w:val="00481350"/>
    <w:rsid w:val="004819BB"/>
    <w:rsid w:val="00482238"/>
    <w:rsid w:val="00482242"/>
    <w:rsid w:val="0048285B"/>
    <w:rsid w:val="004835C3"/>
    <w:rsid w:val="00483DAB"/>
    <w:rsid w:val="00484B7E"/>
    <w:rsid w:val="00485614"/>
    <w:rsid w:val="00485748"/>
    <w:rsid w:val="00485E71"/>
    <w:rsid w:val="00486557"/>
    <w:rsid w:val="00487069"/>
    <w:rsid w:val="00490CA9"/>
    <w:rsid w:val="00491D05"/>
    <w:rsid w:val="0049228C"/>
    <w:rsid w:val="00492EDF"/>
    <w:rsid w:val="00493233"/>
    <w:rsid w:val="00494783"/>
    <w:rsid w:val="004969B2"/>
    <w:rsid w:val="00497A3B"/>
    <w:rsid w:val="004A16A7"/>
    <w:rsid w:val="004A1C45"/>
    <w:rsid w:val="004A327A"/>
    <w:rsid w:val="004A37D2"/>
    <w:rsid w:val="004A40FD"/>
    <w:rsid w:val="004A70B8"/>
    <w:rsid w:val="004A7763"/>
    <w:rsid w:val="004A7A4C"/>
    <w:rsid w:val="004B1177"/>
    <w:rsid w:val="004B1A47"/>
    <w:rsid w:val="004B2EA3"/>
    <w:rsid w:val="004B3952"/>
    <w:rsid w:val="004B3F4E"/>
    <w:rsid w:val="004B415D"/>
    <w:rsid w:val="004B4342"/>
    <w:rsid w:val="004B449D"/>
    <w:rsid w:val="004B533E"/>
    <w:rsid w:val="004B79D9"/>
    <w:rsid w:val="004C00AD"/>
    <w:rsid w:val="004C010D"/>
    <w:rsid w:val="004C0152"/>
    <w:rsid w:val="004C0578"/>
    <w:rsid w:val="004C0E34"/>
    <w:rsid w:val="004C13F4"/>
    <w:rsid w:val="004C2125"/>
    <w:rsid w:val="004C3B2A"/>
    <w:rsid w:val="004C4460"/>
    <w:rsid w:val="004C4487"/>
    <w:rsid w:val="004C47B0"/>
    <w:rsid w:val="004C4AD4"/>
    <w:rsid w:val="004C50AF"/>
    <w:rsid w:val="004C673F"/>
    <w:rsid w:val="004C7339"/>
    <w:rsid w:val="004D0014"/>
    <w:rsid w:val="004D02FC"/>
    <w:rsid w:val="004D105B"/>
    <w:rsid w:val="004D1A51"/>
    <w:rsid w:val="004D2966"/>
    <w:rsid w:val="004D3136"/>
    <w:rsid w:val="004D350E"/>
    <w:rsid w:val="004D40DC"/>
    <w:rsid w:val="004D4DFC"/>
    <w:rsid w:val="004D593A"/>
    <w:rsid w:val="004D5E27"/>
    <w:rsid w:val="004D607D"/>
    <w:rsid w:val="004D74B6"/>
    <w:rsid w:val="004E0A4F"/>
    <w:rsid w:val="004E1206"/>
    <w:rsid w:val="004E1D6D"/>
    <w:rsid w:val="004E1E47"/>
    <w:rsid w:val="004E29CD"/>
    <w:rsid w:val="004E2BC1"/>
    <w:rsid w:val="004E3071"/>
    <w:rsid w:val="004E4034"/>
    <w:rsid w:val="004E49E7"/>
    <w:rsid w:val="004E5728"/>
    <w:rsid w:val="004E7099"/>
    <w:rsid w:val="004E7820"/>
    <w:rsid w:val="004F0982"/>
    <w:rsid w:val="004F1F2E"/>
    <w:rsid w:val="004F2EB0"/>
    <w:rsid w:val="004F3274"/>
    <w:rsid w:val="004F460D"/>
    <w:rsid w:val="004F4849"/>
    <w:rsid w:val="004F5DFD"/>
    <w:rsid w:val="004F61D5"/>
    <w:rsid w:val="004F62D4"/>
    <w:rsid w:val="004F68FF"/>
    <w:rsid w:val="004F70F5"/>
    <w:rsid w:val="004F73CB"/>
    <w:rsid w:val="0050052F"/>
    <w:rsid w:val="005006AC"/>
    <w:rsid w:val="0050348D"/>
    <w:rsid w:val="00503A1D"/>
    <w:rsid w:val="00503DC7"/>
    <w:rsid w:val="0050487C"/>
    <w:rsid w:val="00504B4B"/>
    <w:rsid w:val="0050524C"/>
    <w:rsid w:val="005057CC"/>
    <w:rsid w:val="00505F50"/>
    <w:rsid w:val="005061FA"/>
    <w:rsid w:val="005071B0"/>
    <w:rsid w:val="00507AEF"/>
    <w:rsid w:val="00510337"/>
    <w:rsid w:val="00510504"/>
    <w:rsid w:val="005109C6"/>
    <w:rsid w:val="00510A05"/>
    <w:rsid w:val="00510CFC"/>
    <w:rsid w:val="00510D50"/>
    <w:rsid w:val="005118F1"/>
    <w:rsid w:val="00511B31"/>
    <w:rsid w:val="005129E8"/>
    <w:rsid w:val="00512A45"/>
    <w:rsid w:val="00513782"/>
    <w:rsid w:val="00515C1C"/>
    <w:rsid w:val="005163C4"/>
    <w:rsid w:val="00516D25"/>
    <w:rsid w:val="00516FE6"/>
    <w:rsid w:val="00517E89"/>
    <w:rsid w:val="00521EAD"/>
    <w:rsid w:val="005235FD"/>
    <w:rsid w:val="00523B30"/>
    <w:rsid w:val="00524D57"/>
    <w:rsid w:val="0052680D"/>
    <w:rsid w:val="00526DB7"/>
    <w:rsid w:val="005272E9"/>
    <w:rsid w:val="00527620"/>
    <w:rsid w:val="00527F84"/>
    <w:rsid w:val="00527FBF"/>
    <w:rsid w:val="00530A33"/>
    <w:rsid w:val="00530A39"/>
    <w:rsid w:val="00531109"/>
    <w:rsid w:val="00532195"/>
    <w:rsid w:val="005332AB"/>
    <w:rsid w:val="00533879"/>
    <w:rsid w:val="00533F1F"/>
    <w:rsid w:val="00533FD5"/>
    <w:rsid w:val="00536319"/>
    <w:rsid w:val="00536806"/>
    <w:rsid w:val="00537041"/>
    <w:rsid w:val="005378E0"/>
    <w:rsid w:val="005410BE"/>
    <w:rsid w:val="005411C7"/>
    <w:rsid w:val="0054128C"/>
    <w:rsid w:val="005414BF"/>
    <w:rsid w:val="00541CA0"/>
    <w:rsid w:val="00541F43"/>
    <w:rsid w:val="00542766"/>
    <w:rsid w:val="00542B34"/>
    <w:rsid w:val="00542B6B"/>
    <w:rsid w:val="00542BBE"/>
    <w:rsid w:val="00542C11"/>
    <w:rsid w:val="00542CAC"/>
    <w:rsid w:val="00542CDD"/>
    <w:rsid w:val="0054511D"/>
    <w:rsid w:val="00545C3B"/>
    <w:rsid w:val="00545E86"/>
    <w:rsid w:val="0054649A"/>
    <w:rsid w:val="005464C7"/>
    <w:rsid w:val="0054777D"/>
    <w:rsid w:val="00551486"/>
    <w:rsid w:val="005515EF"/>
    <w:rsid w:val="00551FC1"/>
    <w:rsid w:val="00552AD0"/>
    <w:rsid w:val="00553384"/>
    <w:rsid w:val="0055495B"/>
    <w:rsid w:val="0055556E"/>
    <w:rsid w:val="005561E7"/>
    <w:rsid w:val="00556983"/>
    <w:rsid w:val="00556AFA"/>
    <w:rsid w:val="00556ED7"/>
    <w:rsid w:val="00557B96"/>
    <w:rsid w:val="00557FE8"/>
    <w:rsid w:val="005607DD"/>
    <w:rsid w:val="00561E03"/>
    <w:rsid w:val="0056264C"/>
    <w:rsid w:val="00564397"/>
    <w:rsid w:val="00564574"/>
    <w:rsid w:val="00564B2F"/>
    <w:rsid w:val="005653A1"/>
    <w:rsid w:val="00565A0B"/>
    <w:rsid w:val="00566220"/>
    <w:rsid w:val="00566855"/>
    <w:rsid w:val="00566FA8"/>
    <w:rsid w:val="00567425"/>
    <w:rsid w:val="00570AAA"/>
    <w:rsid w:val="00570D20"/>
    <w:rsid w:val="00571142"/>
    <w:rsid w:val="005714AF"/>
    <w:rsid w:val="005732C1"/>
    <w:rsid w:val="005732E1"/>
    <w:rsid w:val="00573A8B"/>
    <w:rsid w:val="005745A7"/>
    <w:rsid w:val="00574BC3"/>
    <w:rsid w:val="005752EA"/>
    <w:rsid w:val="00575EE2"/>
    <w:rsid w:val="00575F0F"/>
    <w:rsid w:val="00576A03"/>
    <w:rsid w:val="00581DA1"/>
    <w:rsid w:val="0058241C"/>
    <w:rsid w:val="00582B4C"/>
    <w:rsid w:val="00582C03"/>
    <w:rsid w:val="005853FD"/>
    <w:rsid w:val="0058568F"/>
    <w:rsid w:val="005872FF"/>
    <w:rsid w:val="00590D64"/>
    <w:rsid w:val="0059391F"/>
    <w:rsid w:val="00593DD0"/>
    <w:rsid w:val="00594DE9"/>
    <w:rsid w:val="00595037"/>
    <w:rsid w:val="005950C8"/>
    <w:rsid w:val="00595431"/>
    <w:rsid w:val="005958DF"/>
    <w:rsid w:val="005960B8"/>
    <w:rsid w:val="005960CD"/>
    <w:rsid w:val="005967B7"/>
    <w:rsid w:val="005971AE"/>
    <w:rsid w:val="005A0142"/>
    <w:rsid w:val="005A0188"/>
    <w:rsid w:val="005A0D07"/>
    <w:rsid w:val="005A194F"/>
    <w:rsid w:val="005A20EA"/>
    <w:rsid w:val="005A3E30"/>
    <w:rsid w:val="005A407D"/>
    <w:rsid w:val="005A4820"/>
    <w:rsid w:val="005A4D19"/>
    <w:rsid w:val="005A5851"/>
    <w:rsid w:val="005A5D59"/>
    <w:rsid w:val="005A6A64"/>
    <w:rsid w:val="005A6AF5"/>
    <w:rsid w:val="005A6E92"/>
    <w:rsid w:val="005B0259"/>
    <w:rsid w:val="005B10EE"/>
    <w:rsid w:val="005B1642"/>
    <w:rsid w:val="005B3363"/>
    <w:rsid w:val="005B3D9A"/>
    <w:rsid w:val="005B4578"/>
    <w:rsid w:val="005B48E0"/>
    <w:rsid w:val="005B4D1B"/>
    <w:rsid w:val="005B60D1"/>
    <w:rsid w:val="005B6701"/>
    <w:rsid w:val="005B6AD6"/>
    <w:rsid w:val="005B74F5"/>
    <w:rsid w:val="005B7792"/>
    <w:rsid w:val="005B7A2E"/>
    <w:rsid w:val="005C0C61"/>
    <w:rsid w:val="005C1C71"/>
    <w:rsid w:val="005C25C7"/>
    <w:rsid w:val="005C289B"/>
    <w:rsid w:val="005C2DC7"/>
    <w:rsid w:val="005C353D"/>
    <w:rsid w:val="005C4371"/>
    <w:rsid w:val="005C5127"/>
    <w:rsid w:val="005C60C0"/>
    <w:rsid w:val="005C7048"/>
    <w:rsid w:val="005C7C89"/>
    <w:rsid w:val="005D170B"/>
    <w:rsid w:val="005D1811"/>
    <w:rsid w:val="005D18D6"/>
    <w:rsid w:val="005D1C15"/>
    <w:rsid w:val="005D2AFB"/>
    <w:rsid w:val="005D317D"/>
    <w:rsid w:val="005D3EAB"/>
    <w:rsid w:val="005D5B63"/>
    <w:rsid w:val="005D68A4"/>
    <w:rsid w:val="005E0EAB"/>
    <w:rsid w:val="005E1A1F"/>
    <w:rsid w:val="005E1B4E"/>
    <w:rsid w:val="005E1BC6"/>
    <w:rsid w:val="005E1C18"/>
    <w:rsid w:val="005E3104"/>
    <w:rsid w:val="005E313B"/>
    <w:rsid w:val="005E3D42"/>
    <w:rsid w:val="005E49BE"/>
    <w:rsid w:val="005E4C70"/>
    <w:rsid w:val="005E4CC9"/>
    <w:rsid w:val="005E4D0C"/>
    <w:rsid w:val="005E4DC6"/>
    <w:rsid w:val="005E58B3"/>
    <w:rsid w:val="005E7500"/>
    <w:rsid w:val="005F0068"/>
    <w:rsid w:val="005F13F0"/>
    <w:rsid w:val="005F1F84"/>
    <w:rsid w:val="005F2A9B"/>
    <w:rsid w:val="005F2D2D"/>
    <w:rsid w:val="005F3814"/>
    <w:rsid w:val="005F3FC1"/>
    <w:rsid w:val="005F4879"/>
    <w:rsid w:val="005F527A"/>
    <w:rsid w:val="005F55F4"/>
    <w:rsid w:val="005F5940"/>
    <w:rsid w:val="005F655D"/>
    <w:rsid w:val="005F6BE0"/>
    <w:rsid w:val="005F71BE"/>
    <w:rsid w:val="005F7A85"/>
    <w:rsid w:val="006001C3"/>
    <w:rsid w:val="00600C76"/>
    <w:rsid w:val="00601844"/>
    <w:rsid w:val="00601FA6"/>
    <w:rsid w:val="00602E0D"/>
    <w:rsid w:val="00603697"/>
    <w:rsid w:val="0060486C"/>
    <w:rsid w:val="00604DB0"/>
    <w:rsid w:val="00605227"/>
    <w:rsid w:val="00607866"/>
    <w:rsid w:val="00607F2C"/>
    <w:rsid w:val="00607F79"/>
    <w:rsid w:val="006100EF"/>
    <w:rsid w:val="0061027E"/>
    <w:rsid w:val="00610885"/>
    <w:rsid w:val="00610A55"/>
    <w:rsid w:val="00610ABE"/>
    <w:rsid w:val="006117D1"/>
    <w:rsid w:val="00612419"/>
    <w:rsid w:val="006137B4"/>
    <w:rsid w:val="0061428D"/>
    <w:rsid w:val="006157C2"/>
    <w:rsid w:val="00615D07"/>
    <w:rsid w:val="006165AD"/>
    <w:rsid w:val="006165AE"/>
    <w:rsid w:val="00617057"/>
    <w:rsid w:val="00617BA9"/>
    <w:rsid w:val="006211A5"/>
    <w:rsid w:val="00624FB4"/>
    <w:rsid w:val="006257B8"/>
    <w:rsid w:val="00627ECF"/>
    <w:rsid w:val="00631229"/>
    <w:rsid w:val="00631982"/>
    <w:rsid w:val="006323D3"/>
    <w:rsid w:val="00632DE9"/>
    <w:rsid w:val="00633E07"/>
    <w:rsid w:val="00633E47"/>
    <w:rsid w:val="006349ED"/>
    <w:rsid w:val="00634ECE"/>
    <w:rsid w:val="0063515B"/>
    <w:rsid w:val="00635500"/>
    <w:rsid w:val="006412EA"/>
    <w:rsid w:val="006413C2"/>
    <w:rsid w:val="00641893"/>
    <w:rsid w:val="00641976"/>
    <w:rsid w:val="00641C50"/>
    <w:rsid w:val="00641D7A"/>
    <w:rsid w:val="00641E69"/>
    <w:rsid w:val="0064301B"/>
    <w:rsid w:val="0064340B"/>
    <w:rsid w:val="00643B29"/>
    <w:rsid w:val="00644905"/>
    <w:rsid w:val="006454A1"/>
    <w:rsid w:val="0064586C"/>
    <w:rsid w:val="00645DD3"/>
    <w:rsid w:val="00647B13"/>
    <w:rsid w:val="00647E56"/>
    <w:rsid w:val="006500AD"/>
    <w:rsid w:val="0065030D"/>
    <w:rsid w:val="00650FD0"/>
    <w:rsid w:val="006530C5"/>
    <w:rsid w:val="00653280"/>
    <w:rsid w:val="00653597"/>
    <w:rsid w:val="00653624"/>
    <w:rsid w:val="00653E9D"/>
    <w:rsid w:val="00653FBE"/>
    <w:rsid w:val="0065435A"/>
    <w:rsid w:val="00654748"/>
    <w:rsid w:val="00655001"/>
    <w:rsid w:val="00655D19"/>
    <w:rsid w:val="00657DBA"/>
    <w:rsid w:val="0066025F"/>
    <w:rsid w:val="006608AB"/>
    <w:rsid w:val="00660A97"/>
    <w:rsid w:val="00660B8F"/>
    <w:rsid w:val="00660C48"/>
    <w:rsid w:val="006618BE"/>
    <w:rsid w:val="00662ABA"/>
    <w:rsid w:val="00662B72"/>
    <w:rsid w:val="00663387"/>
    <w:rsid w:val="00663781"/>
    <w:rsid w:val="00663C59"/>
    <w:rsid w:val="0066415D"/>
    <w:rsid w:val="006642BF"/>
    <w:rsid w:val="00665ABA"/>
    <w:rsid w:val="0066668B"/>
    <w:rsid w:val="006700CD"/>
    <w:rsid w:val="00670DA9"/>
    <w:rsid w:val="006716FC"/>
    <w:rsid w:val="006724D2"/>
    <w:rsid w:val="006738A2"/>
    <w:rsid w:val="0067452A"/>
    <w:rsid w:val="00675A6C"/>
    <w:rsid w:val="0067647D"/>
    <w:rsid w:val="00677185"/>
    <w:rsid w:val="00677206"/>
    <w:rsid w:val="00680786"/>
    <w:rsid w:val="0068084C"/>
    <w:rsid w:val="00680BC4"/>
    <w:rsid w:val="00680F98"/>
    <w:rsid w:val="00682729"/>
    <w:rsid w:val="00682ADF"/>
    <w:rsid w:val="00683456"/>
    <w:rsid w:val="0068416A"/>
    <w:rsid w:val="00684EC1"/>
    <w:rsid w:val="00684F6C"/>
    <w:rsid w:val="006854F4"/>
    <w:rsid w:val="006860C8"/>
    <w:rsid w:val="006861CF"/>
    <w:rsid w:val="006864C8"/>
    <w:rsid w:val="0068668D"/>
    <w:rsid w:val="00687475"/>
    <w:rsid w:val="00687DC6"/>
    <w:rsid w:val="006900CF"/>
    <w:rsid w:val="00690807"/>
    <w:rsid w:val="00690F74"/>
    <w:rsid w:val="006921C5"/>
    <w:rsid w:val="00692271"/>
    <w:rsid w:val="00693207"/>
    <w:rsid w:val="00693421"/>
    <w:rsid w:val="00693BE0"/>
    <w:rsid w:val="006947AE"/>
    <w:rsid w:val="00695216"/>
    <w:rsid w:val="0069526C"/>
    <w:rsid w:val="00696340"/>
    <w:rsid w:val="00696B0E"/>
    <w:rsid w:val="00696D05"/>
    <w:rsid w:val="00696D08"/>
    <w:rsid w:val="00697167"/>
    <w:rsid w:val="00697434"/>
    <w:rsid w:val="00697476"/>
    <w:rsid w:val="006978A9"/>
    <w:rsid w:val="006A02FD"/>
    <w:rsid w:val="006A03B0"/>
    <w:rsid w:val="006A0872"/>
    <w:rsid w:val="006A0DA3"/>
    <w:rsid w:val="006A0F4D"/>
    <w:rsid w:val="006A11F9"/>
    <w:rsid w:val="006A4608"/>
    <w:rsid w:val="006A4778"/>
    <w:rsid w:val="006A5447"/>
    <w:rsid w:val="006A5DF1"/>
    <w:rsid w:val="006A5E55"/>
    <w:rsid w:val="006A6E58"/>
    <w:rsid w:val="006A6F19"/>
    <w:rsid w:val="006A732E"/>
    <w:rsid w:val="006B105F"/>
    <w:rsid w:val="006B1269"/>
    <w:rsid w:val="006B1323"/>
    <w:rsid w:val="006B2E07"/>
    <w:rsid w:val="006B3DD3"/>
    <w:rsid w:val="006B56E8"/>
    <w:rsid w:val="006B589F"/>
    <w:rsid w:val="006B5923"/>
    <w:rsid w:val="006B6F71"/>
    <w:rsid w:val="006B73A0"/>
    <w:rsid w:val="006B76B1"/>
    <w:rsid w:val="006B7739"/>
    <w:rsid w:val="006B797A"/>
    <w:rsid w:val="006B7B00"/>
    <w:rsid w:val="006C0E4D"/>
    <w:rsid w:val="006C289D"/>
    <w:rsid w:val="006C307B"/>
    <w:rsid w:val="006C46CE"/>
    <w:rsid w:val="006C5312"/>
    <w:rsid w:val="006C6562"/>
    <w:rsid w:val="006D04DD"/>
    <w:rsid w:val="006D0CEC"/>
    <w:rsid w:val="006D182D"/>
    <w:rsid w:val="006D1B35"/>
    <w:rsid w:val="006D2983"/>
    <w:rsid w:val="006D2E30"/>
    <w:rsid w:val="006D352F"/>
    <w:rsid w:val="006D5399"/>
    <w:rsid w:val="006D6A40"/>
    <w:rsid w:val="006D7299"/>
    <w:rsid w:val="006D74B3"/>
    <w:rsid w:val="006D79B4"/>
    <w:rsid w:val="006D7BDE"/>
    <w:rsid w:val="006E3316"/>
    <w:rsid w:val="006E3D49"/>
    <w:rsid w:val="006E4A04"/>
    <w:rsid w:val="006E5558"/>
    <w:rsid w:val="006E5AA6"/>
    <w:rsid w:val="006E6173"/>
    <w:rsid w:val="006E7248"/>
    <w:rsid w:val="006E769E"/>
    <w:rsid w:val="006E7BEB"/>
    <w:rsid w:val="006F0066"/>
    <w:rsid w:val="006F1CAF"/>
    <w:rsid w:val="006F21A0"/>
    <w:rsid w:val="006F2239"/>
    <w:rsid w:val="006F335F"/>
    <w:rsid w:val="006F39D7"/>
    <w:rsid w:val="006F3FA5"/>
    <w:rsid w:val="006F5023"/>
    <w:rsid w:val="006F633A"/>
    <w:rsid w:val="006F6695"/>
    <w:rsid w:val="006F72BD"/>
    <w:rsid w:val="007023DF"/>
    <w:rsid w:val="007025D3"/>
    <w:rsid w:val="00703773"/>
    <w:rsid w:val="007043C5"/>
    <w:rsid w:val="00704F51"/>
    <w:rsid w:val="007052EA"/>
    <w:rsid w:val="007068B3"/>
    <w:rsid w:val="00706B9A"/>
    <w:rsid w:val="00710B0A"/>
    <w:rsid w:val="00711852"/>
    <w:rsid w:val="00711C72"/>
    <w:rsid w:val="007120DB"/>
    <w:rsid w:val="007132C1"/>
    <w:rsid w:val="007136AA"/>
    <w:rsid w:val="00713DF4"/>
    <w:rsid w:val="0071517B"/>
    <w:rsid w:val="007151F2"/>
    <w:rsid w:val="00716935"/>
    <w:rsid w:val="00717277"/>
    <w:rsid w:val="00717F94"/>
    <w:rsid w:val="00720895"/>
    <w:rsid w:val="007220B6"/>
    <w:rsid w:val="00722100"/>
    <w:rsid w:val="00722DD2"/>
    <w:rsid w:val="007235AE"/>
    <w:rsid w:val="007238EC"/>
    <w:rsid w:val="00723B41"/>
    <w:rsid w:val="00724038"/>
    <w:rsid w:val="0072406B"/>
    <w:rsid w:val="0072441D"/>
    <w:rsid w:val="007248B7"/>
    <w:rsid w:val="00724BB9"/>
    <w:rsid w:val="007256EC"/>
    <w:rsid w:val="00725992"/>
    <w:rsid w:val="007259A6"/>
    <w:rsid w:val="00726A22"/>
    <w:rsid w:val="00726EA0"/>
    <w:rsid w:val="00727600"/>
    <w:rsid w:val="00730741"/>
    <w:rsid w:val="00730818"/>
    <w:rsid w:val="0073093E"/>
    <w:rsid w:val="00731931"/>
    <w:rsid w:val="00732346"/>
    <w:rsid w:val="00732ECE"/>
    <w:rsid w:val="00733C29"/>
    <w:rsid w:val="00733F98"/>
    <w:rsid w:val="00734191"/>
    <w:rsid w:val="007343C0"/>
    <w:rsid w:val="0073517E"/>
    <w:rsid w:val="007359ED"/>
    <w:rsid w:val="00737321"/>
    <w:rsid w:val="00737F04"/>
    <w:rsid w:val="00740E04"/>
    <w:rsid w:val="00741C4A"/>
    <w:rsid w:val="007429C3"/>
    <w:rsid w:val="00744822"/>
    <w:rsid w:val="00745F06"/>
    <w:rsid w:val="00745FC0"/>
    <w:rsid w:val="0074756F"/>
    <w:rsid w:val="00747A74"/>
    <w:rsid w:val="00747D42"/>
    <w:rsid w:val="00750033"/>
    <w:rsid w:val="00750CCA"/>
    <w:rsid w:val="00751E97"/>
    <w:rsid w:val="007522DA"/>
    <w:rsid w:val="0075356D"/>
    <w:rsid w:val="007538AB"/>
    <w:rsid w:val="00753C2E"/>
    <w:rsid w:val="00755902"/>
    <w:rsid w:val="00756ACD"/>
    <w:rsid w:val="00756D6D"/>
    <w:rsid w:val="00756DD2"/>
    <w:rsid w:val="007571C9"/>
    <w:rsid w:val="00757346"/>
    <w:rsid w:val="00757593"/>
    <w:rsid w:val="00760083"/>
    <w:rsid w:val="007600C5"/>
    <w:rsid w:val="00760667"/>
    <w:rsid w:val="00760C9D"/>
    <w:rsid w:val="00760DD7"/>
    <w:rsid w:val="007612F5"/>
    <w:rsid w:val="0076191E"/>
    <w:rsid w:val="0076443D"/>
    <w:rsid w:val="00764B34"/>
    <w:rsid w:val="00765FA8"/>
    <w:rsid w:val="00765FE7"/>
    <w:rsid w:val="00766177"/>
    <w:rsid w:val="00770092"/>
    <w:rsid w:val="0077010D"/>
    <w:rsid w:val="00771869"/>
    <w:rsid w:val="007723CA"/>
    <w:rsid w:val="00772C77"/>
    <w:rsid w:val="00775188"/>
    <w:rsid w:val="00775AD7"/>
    <w:rsid w:val="007775E1"/>
    <w:rsid w:val="007801D1"/>
    <w:rsid w:val="007802C8"/>
    <w:rsid w:val="0078061B"/>
    <w:rsid w:val="00780A5D"/>
    <w:rsid w:val="0078258A"/>
    <w:rsid w:val="00782B51"/>
    <w:rsid w:val="00782CC7"/>
    <w:rsid w:val="00784455"/>
    <w:rsid w:val="00784A89"/>
    <w:rsid w:val="0078542C"/>
    <w:rsid w:val="0078702A"/>
    <w:rsid w:val="00790E60"/>
    <w:rsid w:val="00792BD6"/>
    <w:rsid w:val="00792E51"/>
    <w:rsid w:val="00793E45"/>
    <w:rsid w:val="00793F27"/>
    <w:rsid w:val="00795ED4"/>
    <w:rsid w:val="007963F8"/>
    <w:rsid w:val="0079701E"/>
    <w:rsid w:val="007A0D1C"/>
    <w:rsid w:val="007A230E"/>
    <w:rsid w:val="007A2B90"/>
    <w:rsid w:val="007A37F7"/>
    <w:rsid w:val="007A3A3A"/>
    <w:rsid w:val="007A4C84"/>
    <w:rsid w:val="007A5074"/>
    <w:rsid w:val="007A541D"/>
    <w:rsid w:val="007A5844"/>
    <w:rsid w:val="007A5C2C"/>
    <w:rsid w:val="007A6180"/>
    <w:rsid w:val="007A6661"/>
    <w:rsid w:val="007A72A3"/>
    <w:rsid w:val="007A7E12"/>
    <w:rsid w:val="007B035C"/>
    <w:rsid w:val="007B2D99"/>
    <w:rsid w:val="007B3800"/>
    <w:rsid w:val="007B41EC"/>
    <w:rsid w:val="007B4FC5"/>
    <w:rsid w:val="007B5CF8"/>
    <w:rsid w:val="007B68E4"/>
    <w:rsid w:val="007C0690"/>
    <w:rsid w:val="007C22C3"/>
    <w:rsid w:val="007C2594"/>
    <w:rsid w:val="007C3776"/>
    <w:rsid w:val="007C3CFF"/>
    <w:rsid w:val="007C3FCD"/>
    <w:rsid w:val="007C6359"/>
    <w:rsid w:val="007C65C6"/>
    <w:rsid w:val="007C737F"/>
    <w:rsid w:val="007C7448"/>
    <w:rsid w:val="007D0CD6"/>
    <w:rsid w:val="007D0D26"/>
    <w:rsid w:val="007D2FAD"/>
    <w:rsid w:val="007D30E7"/>
    <w:rsid w:val="007D3952"/>
    <w:rsid w:val="007D3F80"/>
    <w:rsid w:val="007D45E4"/>
    <w:rsid w:val="007D4C31"/>
    <w:rsid w:val="007D56F5"/>
    <w:rsid w:val="007D5C80"/>
    <w:rsid w:val="007D66D1"/>
    <w:rsid w:val="007D67AA"/>
    <w:rsid w:val="007D6985"/>
    <w:rsid w:val="007D6DD5"/>
    <w:rsid w:val="007D73A5"/>
    <w:rsid w:val="007D767A"/>
    <w:rsid w:val="007E053B"/>
    <w:rsid w:val="007E15A4"/>
    <w:rsid w:val="007E2A47"/>
    <w:rsid w:val="007E2C5E"/>
    <w:rsid w:val="007E3A13"/>
    <w:rsid w:val="007E3DF0"/>
    <w:rsid w:val="007E3F14"/>
    <w:rsid w:val="007E41D9"/>
    <w:rsid w:val="007E46CB"/>
    <w:rsid w:val="007E5A68"/>
    <w:rsid w:val="007E623E"/>
    <w:rsid w:val="007E6B73"/>
    <w:rsid w:val="007E7867"/>
    <w:rsid w:val="007F0388"/>
    <w:rsid w:val="007F086C"/>
    <w:rsid w:val="007F0A8B"/>
    <w:rsid w:val="007F1BF9"/>
    <w:rsid w:val="007F3604"/>
    <w:rsid w:val="007F4D38"/>
    <w:rsid w:val="007F56CE"/>
    <w:rsid w:val="007F64ED"/>
    <w:rsid w:val="007F7437"/>
    <w:rsid w:val="00800496"/>
    <w:rsid w:val="0080091F"/>
    <w:rsid w:val="00801096"/>
    <w:rsid w:val="0080177A"/>
    <w:rsid w:val="00803618"/>
    <w:rsid w:val="00805157"/>
    <w:rsid w:val="00805F6C"/>
    <w:rsid w:val="00806326"/>
    <w:rsid w:val="0080686B"/>
    <w:rsid w:val="008101B1"/>
    <w:rsid w:val="00811498"/>
    <w:rsid w:val="00811ACB"/>
    <w:rsid w:val="008123BF"/>
    <w:rsid w:val="0081248A"/>
    <w:rsid w:val="00813073"/>
    <w:rsid w:val="00813255"/>
    <w:rsid w:val="008138B0"/>
    <w:rsid w:val="00813ED2"/>
    <w:rsid w:val="00814710"/>
    <w:rsid w:val="00814C5D"/>
    <w:rsid w:val="0081594C"/>
    <w:rsid w:val="00816BC4"/>
    <w:rsid w:val="00817695"/>
    <w:rsid w:val="00820E0B"/>
    <w:rsid w:val="00821097"/>
    <w:rsid w:val="008211F7"/>
    <w:rsid w:val="008226E0"/>
    <w:rsid w:val="00823383"/>
    <w:rsid w:val="00823BFB"/>
    <w:rsid w:val="00824434"/>
    <w:rsid w:val="0082534F"/>
    <w:rsid w:val="00826AA0"/>
    <w:rsid w:val="00827462"/>
    <w:rsid w:val="00827D09"/>
    <w:rsid w:val="00827EE3"/>
    <w:rsid w:val="0083007E"/>
    <w:rsid w:val="00830283"/>
    <w:rsid w:val="00830D29"/>
    <w:rsid w:val="0083197F"/>
    <w:rsid w:val="00832FD0"/>
    <w:rsid w:val="00834714"/>
    <w:rsid w:val="008354A0"/>
    <w:rsid w:val="00835B53"/>
    <w:rsid w:val="00835EDF"/>
    <w:rsid w:val="008361FC"/>
    <w:rsid w:val="00837A1C"/>
    <w:rsid w:val="00840364"/>
    <w:rsid w:val="00840973"/>
    <w:rsid w:val="00841D6C"/>
    <w:rsid w:val="008425EA"/>
    <w:rsid w:val="00842903"/>
    <w:rsid w:val="00843507"/>
    <w:rsid w:val="0084462C"/>
    <w:rsid w:val="008447ED"/>
    <w:rsid w:val="00844891"/>
    <w:rsid w:val="00845E3A"/>
    <w:rsid w:val="00846A34"/>
    <w:rsid w:val="00846B3C"/>
    <w:rsid w:val="008503DC"/>
    <w:rsid w:val="0085139B"/>
    <w:rsid w:val="00851C87"/>
    <w:rsid w:val="00851D12"/>
    <w:rsid w:val="008522C2"/>
    <w:rsid w:val="00852977"/>
    <w:rsid w:val="00853BF7"/>
    <w:rsid w:val="008540BE"/>
    <w:rsid w:val="00854262"/>
    <w:rsid w:val="00854EF1"/>
    <w:rsid w:val="00856793"/>
    <w:rsid w:val="0085688D"/>
    <w:rsid w:val="00856A3F"/>
    <w:rsid w:val="00860C64"/>
    <w:rsid w:val="00860D16"/>
    <w:rsid w:val="00860FE0"/>
    <w:rsid w:val="00861A9F"/>
    <w:rsid w:val="00861FA6"/>
    <w:rsid w:val="0086240E"/>
    <w:rsid w:val="00862C85"/>
    <w:rsid w:val="0086367B"/>
    <w:rsid w:val="00863A71"/>
    <w:rsid w:val="00863CE6"/>
    <w:rsid w:val="008644A8"/>
    <w:rsid w:val="00865359"/>
    <w:rsid w:val="00865ADE"/>
    <w:rsid w:val="00866DFD"/>
    <w:rsid w:val="00870AD6"/>
    <w:rsid w:val="00870E08"/>
    <w:rsid w:val="0087234F"/>
    <w:rsid w:val="008728B1"/>
    <w:rsid w:val="00872E91"/>
    <w:rsid w:val="00872F37"/>
    <w:rsid w:val="0087362E"/>
    <w:rsid w:val="008739C0"/>
    <w:rsid w:val="008745EB"/>
    <w:rsid w:val="008756F3"/>
    <w:rsid w:val="00875888"/>
    <w:rsid w:val="0087676B"/>
    <w:rsid w:val="0088001B"/>
    <w:rsid w:val="00880B56"/>
    <w:rsid w:val="0088108D"/>
    <w:rsid w:val="00882C6A"/>
    <w:rsid w:val="00884732"/>
    <w:rsid w:val="0088494A"/>
    <w:rsid w:val="00886597"/>
    <w:rsid w:val="0088774E"/>
    <w:rsid w:val="00890961"/>
    <w:rsid w:val="00891081"/>
    <w:rsid w:val="008933CF"/>
    <w:rsid w:val="00893A3E"/>
    <w:rsid w:val="008942AF"/>
    <w:rsid w:val="00894C39"/>
    <w:rsid w:val="00895570"/>
    <w:rsid w:val="0089579D"/>
    <w:rsid w:val="0089601F"/>
    <w:rsid w:val="008960DF"/>
    <w:rsid w:val="008963A9"/>
    <w:rsid w:val="00896586"/>
    <w:rsid w:val="008976EE"/>
    <w:rsid w:val="008A1C86"/>
    <w:rsid w:val="008A1EBC"/>
    <w:rsid w:val="008A3DDF"/>
    <w:rsid w:val="008A60CA"/>
    <w:rsid w:val="008A69A9"/>
    <w:rsid w:val="008A6A82"/>
    <w:rsid w:val="008B2F51"/>
    <w:rsid w:val="008B367F"/>
    <w:rsid w:val="008B572F"/>
    <w:rsid w:val="008B5A1D"/>
    <w:rsid w:val="008B622A"/>
    <w:rsid w:val="008C01F7"/>
    <w:rsid w:val="008C033A"/>
    <w:rsid w:val="008C094E"/>
    <w:rsid w:val="008C12F4"/>
    <w:rsid w:val="008C2088"/>
    <w:rsid w:val="008C2150"/>
    <w:rsid w:val="008C24B7"/>
    <w:rsid w:val="008C32A4"/>
    <w:rsid w:val="008C4EA5"/>
    <w:rsid w:val="008C57B0"/>
    <w:rsid w:val="008C639E"/>
    <w:rsid w:val="008C64CA"/>
    <w:rsid w:val="008C7061"/>
    <w:rsid w:val="008C7805"/>
    <w:rsid w:val="008D0A17"/>
    <w:rsid w:val="008D1CA1"/>
    <w:rsid w:val="008D1EC6"/>
    <w:rsid w:val="008D2036"/>
    <w:rsid w:val="008D2DBE"/>
    <w:rsid w:val="008D35CD"/>
    <w:rsid w:val="008D4050"/>
    <w:rsid w:val="008D42EE"/>
    <w:rsid w:val="008D479B"/>
    <w:rsid w:val="008D47B1"/>
    <w:rsid w:val="008D6A52"/>
    <w:rsid w:val="008D6CCD"/>
    <w:rsid w:val="008D6F84"/>
    <w:rsid w:val="008D7811"/>
    <w:rsid w:val="008E009A"/>
    <w:rsid w:val="008E0D5F"/>
    <w:rsid w:val="008E0F30"/>
    <w:rsid w:val="008E1062"/>
    <w:rsid w:val="008E10A8"/>
    <w:rsid w:val="008E13E7"/>
    <w:rsid w:val="008E1437"/>
    <w:rsid w:val="008E1C81"/>
    <w:rsid w:val="008E2C3A"/>
    <w:rsid w:val="008E32D9"/>
    <w:rsid w:val="008E4F52"/>
    <w:rsid w:val="008E63A1"/>
    <w:rsid w:val="008E6C42"/>
    <w:rsid w:val="008E6F01"/>
    <w:rsid w:val="008E7C88"/>
    <w:rsid w:val="008F1259"/>
    <w:rsid w:val="008F256A"/>
    <w:rsid w:val="008F2F86"/>
    <w:rsid w:val="008F3579"/>
    <w:rsid w:val="008F7734"/>
    <w:rsid w:val="0090114D"/>
    <w:rsid w:val="009018DB"/>
    <w:rsid w:val="00902350"/>
    <w:rsid w:val="0090319D"/>
    <w:rsid w:val="00903E18"/>
    <w:rsid w:val="009047C3"/>
    <w:rsid w:val="00904864"/>
    <w:rsid w:val="00905D99"/>
    <w:rsid w:val="00907077"/>
    <w:rsid w:val="009070D4"/>
    <w:rsid w:val="009079F0"/>
    <w:rsid w:val="00907A2B"/>
    <w:rsid w:val="009106FA"/>
    <w:rsid w:val="00911C22"/>
    <w:rsid w:val="00911E33"/>
    <w:rsid w:val="0091215B"/>
    <w:rsid w:val="009122F1"/>
    <w:rsid w:val="00913286"/>
    <w:rsid w:val="009135F8"/>
    <w:rsid w:val="009137E8"/>
    <w:rsid w:val="00914AC9"/>
    <w:rsid w:val="009150F8"/>
    <w:rsid w:val="00915909"/>
    <w:rsid w:val="009166E1"/>
    <w:rsid w:val="00916712"/>
    <w:rsid w:val="00916746"/>
    <w:rsid w:val="00916B5A"/>
    <w:rsid w:val="009175DE"/>
    <w:rsid w:val="009206B3"/>
    <w:rsid w:val="00920947"/>
    <w:rsid w:val="00921444"/>
    <w:rsid w:val="009215F7"/>
    <w:rsid w:val="00921C85"/>
    <w:rsid w:val="00924904"/>
    <w:rsid w:val="00924D5A"/>
    <w:rsid w:val="00925207"/>
    <w:rsid w:val="009254AD"/>
    <w:rsid w:val="009254B9"/>
    <w:rsid w:val="00925CC7"/>
    <w:rsid w:val="0092721C"/>
    <w:rsid w:val="0093149F"/>
    <w:rsid w:val="00931BD8"/>
    <w:rsid w:val="00932881"/>
    <w:rsid w:val="00932931"/>
    <w:rsid w:val="009329D1"/>
    <w:rsid w:val="00933216"/>
    <w:rsid w:val="009347A5"/>
    <w:rsid w:val="00934BF2"/>
    <w:rsid w:val="00934D24"/>
    <w:rsid w:val="00934F4C"/>
    <w:rsid w:val="00935122"/>
    <w:rsid w:val="00935882"/>
    <w:rsid w:val="00935AEB"/>
    <w:rsid w:val="00935EA5"/>
    <w:rsid w:val="00936033"/>
    <w:rsid w:val="009363BC"/>
    <w:rsid w:val="009373AB"/>
    <w:rsid w:val="00937F84"/>
    <w:rsid w:val="0094020B"/>
    <w:rsid w:val="009409DA"/>
    <w:rsid w:val="00940E0D"/>
    <w:rsid w:val="00941BCD"/>
    <w:rsid w:val="00941E87"/>
    <w:rsid w:val="0094208D"/>
    <w:rsid w:val="009429D5"/>
    <w:rsid w:val="009431C8"/>
    <w:rsid w:val="00943C2E"/>
    <w:rsid w:val="00945226"/>
    <w:rsid w:val="00946B22"/>
    <w:rsid w:val="00946D45"/>
    <w:rsid w:val="009474F5"/>
    <w:rsid w:val="009506C3"/>
    <w:rsid w:val="00950935"/>
    <w:rsid w:val="009515B7"/>
    <w:rsid w:val="00954EA7"/>
    <w:rsid w:val="009557CE"/>
    <w:rsid w:val="00955940"/>
    <w:rsid w:val="00956311"/>
    <w:rsid w:val="00956F92"/>
    <w:rsid w:val="00957030"/>
    <w:rsid w:val="009570CE"/>
    <w:rsid w:val="0095739C"/>
    <w:rsid w:val="009574C5"/>
    <w:rsid w:val="00957CE2"/>
    <w:rsid w:val="009615B2"/>
    <w:rsid w:val="0096283E"/>
    <w:rsid w:val="00963642"/>
    <w:rsid w:val="00964034"/>
    <w:rsid w:val="009645B8"/>
    <w:rsid w:val="00965237"/>
    <w:rsid w:val="0096568E"/>
    <w:rsid w:val="00965D3A"/>
    <w:rsid w:val="00965F8A"/>
    <w:rsid w:val="009663B1"/>
    <w:rsid w:val="009671EE"/>
    <w:rsid w:val="00967AFF"/>
    <w:rsid w:val="009709FD"/>
    <w:rsid w:val="00971194"/>
    <w:rsid w:val="009714C6"/>
    <w:rsid w:val="00971B04"/>
    <w:rsid w:val="009734C9"/>
    <w:rsid w:val="009739AF"/>
    <w:rsid w:val="00973A9C"/>
    <w:rsid w:val="00973D92"/>
    <w:rsid w:val="00973FEE"/>
    <w:rsid w:val="009747AC"/>
    <w:rsid w:val="00975FFB"/>
    <w:rsid w:val="009766F6"/>
    <w:rsid w:val="00976C73"/>
    <w:rsid w:val="00976FF6"/>
    <w:rsid w:val="00977820"/>
    <w:rsid w:val="0098149A"/>
    <w:rsid w:val="009821AD"/>
    <w:rsid w:val="00982DE0"/>
    <w:rsid w:val="009842F9"/>
    <w:rsid w:val="00984532"/>
    <w:rsid w:val="00985AAB"/>
    <w:rsid w:val="00985BFD"/>
    <w:rsid w:val="00986BD6"/>
    <w:rsid w:val="00986EE3"/>
    <w:rsid w:val="00987562"/>
    <w:rsid w:val="00987D05"/>
    <w:rsid w:val="00992149"/>
    <w:rsid w:val="009924A4"/>
    <w:rsid w:val="00993BED"/>
    <w:rsid w:val="00994902"/>
    <w:rsid w:val="00995922"/>
    <w:rsid w:val="00995D3C"/>
    <w:rsid w:val="009960D9"/>
    <w:rsid w:val="009964C9"/>
    <w:rsid w:val="009A0328"/>
    <w:rsid w:val="009A09FD"/>
    <w:rsid w:val="009A0D3A"/>
    <w:rsid w:val="009A11CA"/>
    <w:rsid w:val="009A135A"/>
    <w:rsid w:val="009A1FE5"/>
    <w:rsid w:val="009A3366"/>
    <w:rsid w:val="009A3D39"/>
    <w:rsid w:val="009A3ED2"/>
    <w:rsid w:val="009A4F73"/>
    <w:rsid w:val="009A570C"/>
    <w:rsid w:val="009A5C42"/>
    <w:rsid w:val="009A5DFD"/>
    <w:rsid w:val="009A6419"/>
    <w:rsid w:val="009A6C04"/>
    <w:rsid w:val="009A7A09"/>
    <w:rsid w:val="009B11E7"/>
    <w:rsid w:val="009B3014"/>
    <w:rsid w:val="009B3E51"/>
    <w:rsid w:val="009B5851"/>
    <w:rsid w:val="009C093E"/>
    <w:rsid w:val="009C1766"/>
    <w:rsid w:val="009C2447"/>
    <w:rsid w:val="009C2566"/>
    <w:rsid w:val="009C2CB6"/>
    <w:rsid w:val="009C4289"/>
    <w:rsid w:val="009C7291"/>
    <w:rsid w:val="009C76D1"/>
    <w:rsid w:val="009C7B31"/>
    <w:rsid w:val="009C7BA4"/>
    <w:rsid w:val="009D0770"/>
    <w:rsid w:val="009D0EBC"/>
    <w:rsid w:val="009D1A39"/>
    <w:rsid w:val="009D2483"/>
    <w:rsid w:val="009D29ED"/>
    <w:rsid w:val="009D306D"/>
    <w:rsid w:val="009D347C"/>
    <w:rsid w:val="009D389E"/>
    <w:rsid w:val="009D3F25"/>
    <w:rsid w:val="009D42B6"/>
    <w:rsid w:val="009D4CFA"/>
    <w:rsid w:val="009D4DD2"/>
    <w:rsid w:val="009D5DE7"/>
    <w:rsid w:val="009D6211"/>
    <w:rsid w:val="009D670D"/>
    <w:rsid w:val="009D7D6E"/>
    <w:rsid w:val="009E0339"/>
    <w:rsid w:val="009E054B"/>
    <w:rsid w:val="009E1479"/>
    <w:rsid w:val="009E15A4"/>
    <w:rsid w:val="009E168E"/>
    <w:rsid w:val="009E1DD1"/>
    <w:rsid w:val="009E3395"/>
    <w:rsid w:val="009E33F3"/>
    <w:rsid w:val="009E3884"/>
    <w:rsid w:val="009E4EF0"/>
    <w:rsid w:val="009E586B"/>
    <w:rsid w:val="009E5910"/>
    <w:rsid w:val="009E5A66"/>
    <w:rsid w:val="009E5CE9"/>
    <w:rsid w:val="009E5F75"/>
    <w:rsid w:val="009E66B1"/>
    <w:rsid w:val="009E6A12"/>
    <w:rsid w:val="009E72AB"/>
    <w:rsid w:val="009E7A03"/>
    <w:rsid w:val="009F0FEA"/>
    <w:rsid w:val="009F1ECA"/>
    <w:rsid w:val="009F221D"/>
    <w:rsid w:val="009F232D"/>
    <w:rsid w:val="009F26EF"/>
    <w:rsid w:val="009F4109"/>
    <w:rsid w:val="009F4553"/>
    <w:rsid w:val="009F46EB"/>
    <w:rsid w:val="009F4B46"/>
    <w:rsid w:val="009F618B"/>
    <w:rsid w:val="009F7558"/>
    <w:rsid w:val="009F7B09"/>
    <w:rsid w:val="00A0033B"/>
    <w:rsid w:val="00A00ADC"/>
    <w:rsid w:val="00A01773"/>
    <w:rsid w:val="00A017BC"/>
    <w:rsid w:val="00A041EE"/>
    <w:rsid w:val="00A04E1C"/>
    <w:rsid w:val="00A052FF"/>
    <w:rsid w:val="00A06BA0"/>
    <w:rsid w:val="00A07272"/>
    <w:rsid w:val="00A073CE"/>
    <w:rsid w:val="00A076D1"/>
    <w:rsid w:val="00A07F1F"/>
    <w:rsid w:val="00A10F8A"/>
    <w:rsid w:val="00A11474"/>
    <w:rsid w:val="00A1182B"/>
    <w:rsid w:val="00A128AD"/>
    <w:rsid w:val="00A1290C"/>
    <w:rsid w:val="00A132F8"/>
    <w:rsid w:val="00A156B8"/>
    <w:rsid w:val="00A156F6"/>
    <w:rsid w:val="00A15748"/>
    <w:rsid w:val="00A1693F"/>
    <w:rsid w:val="00A16B9A"/>
    <w:rsid w:val="00A17035"/>
    <w:rsid w:val="00A20131"/>
    <w:rsid w:val="00A2027D"/>
    <w:rsid w:val="00A20C87"/>
    <w:rsid w:val="00A21CF5"/>
    <w:rsid w:val="00A21E28"/>
    <w:rsid w:val="00A236AB"/>
    <w:rsid w:val="00A245EB"/>
    <w:rsid w:val="00A26E0A"/>
    <w:rsid w:val="00A2748F"/>
    <w:rsid w:val="00A2781F"/>
    <w:rsid w:val="00A306CC"/>
    <w:rsid w:val="00A308FE"/>
    <w:rsid w:val="00A31326"/>
    <w:rsid w:val="00A31CED"/>
    <w:rsid w:val="00A32077"/>
    <w:rsid w:val="00A333F9"/>
    <w:rsid w:val="00A33978"/>
    <w:rsid w:val="00A3487B"/>
    <w:rsid w:val="00A350ED"/>
    <w:rsid w:val="00A354D9"/>
    <w:rsid w:val="00A36235"/>
    <w:rsid w:val="00A36478"/>
    <w:rsid w:val="00A36A30"/>
    <w:rsid w:val="00A36BBF"/>
    <w:rsid w:val="00A373B5"/>
    <w:rsid w:val="00A37C30"/>
    <w:rsid w:val="00A4100C"/>
    <w:rsid w:val="00A41231"/>
    <w:rsid w:val="00A41787"/>
    <w:rsid w:val="00A418FC"/>
    <w:rsid w:val="00A41A3A"/>
    <w:rsid w:val="00A43364"/>
    <w:rsid w:val="00A435E6"/>
    <w:rsid w:val="00A4523F"/>
    <w:rsid w:val="00A4571A"/>
    <w:rsid w:val="00A46629"/>
    <w:rsid w:val="00A4695C"/>
    <w:rsid w:val="00A469A8"/>
    <w:rsid w:val="00A46B4D"/>
    <w:rsid w:val="00A5031A"/>
    <w:rsid w:val="00A50AC9"/>
    <w:rsid w:val="00A50D8A"/>
    <w:rsid w:val="00A50EE5"/>
    <w:rsid w:val="00A5114A"/>
    <w:rsid w:val="00A51318"/>
    <w:rsid w:val="00A5135D"/>
    <w:rsid w:val="00A516D8"/>
    <w:rsid w:val="00A519C1"/>
    <w:rsid w:val="00A5224C"/>
    <w:rsid w:val="00A53167"/>
    <w:rsid w:val="00A536F2"/>
    <w:rsid w:val="00A5377D"/>
    <w:rsid w:val="00A5378E"/>
    <w:rsid w:val="00A53938"/>
    <w:rsid w:val="00A53A0F"/>
    <w:rsid w:val="00A547AA"/>
    <w:rsid w:val="00A54A4E"/>
    <w:rsid w:val="00A552EF"/>
    <w:rsid w:val="00A55E4F"/>
    <w:rsid w:val="00A5677A"/>
    <w:rsid w:val="00A56FBE"/>
    <w:rsid w:val="00A5710B"/>
    <w:rsid w:val="00A5772F"/>
    <w:rsid w:val="00A6093C"/>
    <w:rsid w:val="00A60CEE"/>
    <w:rsid w:val="00A61885"/>
    <w:rsid w:val="00A61B9F"/>
    <w:rsid w:val="00A61BD1"/>
    <w:rsid w:val="00A62387"/>
    <w:rsid w:val="00A62511"/>
    <w:rsid w:val="00A625FF"/>
    <w:rsid w:val="00A62B0F"/>
    <w:rsid w:val="00A63B27"/>
    <w:rsid w:val="00A6412E"/>
    <w:rsid w:val="00A64592"/>
    <w:rsid w:val="00A65C16"/>
    <w:rsid w:val="00A66BE5"/>
    <w:rsid w:val="00A670BE"/>
    <w:rsid w:val="00A67B1D"/>
    <w:rsid w:val="00A70E6A"/>
    <w:rsid w:val="00A723EE"/>
    <w:rsid w:val="00A749F6"/>
    <w:rsid w:val="00A75109"/>
    <w:rsid w:val="00A75769"/>
    <w:rsid w:val="00A768B3"/>
    <w:rsid w:val="00A76CA8"/>
    <w:rsid w:val="00A77C4A"/>
    <w:rsid w:val="00A77FD6"/>
    <w:rsid w:val="00A77FF4"/>
    <w:rsid w:val="00A8052E"/>
    <w:rsid w:val="00A80851"/>
    <w:rsid w:val="00A81556"/>
    <w:rsid w:val="00A826F4"/>
    <w:rsid w:val="00A8339C"/>
    <w:rsid w:val="00A8355E"/>
    <w:rsid w:val="00A83A5A"/>
    <w:rsid w:val="00A84B56"/>
    <w:rsid w:val="00A851EA"/>
    <w:rsid w:val="00A85AE6"/>
    <w:rsid w:val="00A85DD4"/>
    <w:rsid w:val="00A86F99"/>
    <w:rsid w:val="00A87A2F"/>
    <w:rsid w:val="00A902CB"/>
    <w:rsid w:val="00A91780"/>
    <w:rsid w:val="00A928EB"/>
    <w:rsid w:val="00A92EBC"/>
    <w:rsid w:val="00A9301F"/>
    <w:rsid w:val="00A94848"/>
    <w:rsid w:val="00A94F83"/>
    <w:rsid w:val="00A96497"/>
    <w:rsid w:val="00A96C2D"/>
    <w:rsid w:val="00A975CE"/>
    <w:rsid w:val="00A9767B"/>
    <w:rsid w:val="00AA01EE"/>
    <w:rsid w:val="00AA06A5"/>
    <w:rsid w:val="00AA2386"/>
    <w:rsid w:val="00AA2E49"/>
    <w:rsid w:val="00AA2E5C"/>
    <w:rsid w:val="00AA40B7"/>
    <w:rsid w:val="00AA640D"/>
    <w:rsid w:val="00AA74A6"/>
    <w:rsid w:val="00AA7DE3"/>
    <w:rsid w:val="00AB0186"/>
    <w:rsid w:val="00AB175E"/>
    <w:rsid w:val="00AB1B16"/>
    <w:rsid w:val="00AB1BC4"/>
    <w:rsid w:val="00AB2990"/>
    <w:rsid w:val="00AB2C73"/>
    <w:rsid w:val="00AB3523"/>
    <w:rsid w:val="00AB3979"/>
    <w:rsid w:val="00AB4491"/>
    <w:rsid w:val="00AB45C3"/>
    <w:rsid w:val="00AB46D5"/>
    <w:rsid w:val="00AB4708"/>
    <w:rsid w:val="00AB4D89"/>
    <w:rsid w:val="00AB53BE"/>
    <w:rsid w:val="00AB5412"/>
    <w:rsid w:val="00AB5805"/>
    <w:rsid w:val="00AB5DDD"/>
    <w:rsid w:val="00AB6452"/>
    <w:rsid w:val="00AB6D26"/>
    <w:rsid w:val="00AB7E0A"/>
    <w:rsid w:val="00AC0A8E"/>
    <w:rsid w:val="00AC1418"/>
    <w:rsid w:val="00AC3005"/>
    <w:rsid w:val="00AC3BE0"/>
    <w:rsid w:val="00AC477F"/>
    <w:rsid w:val="00AC4CB4"/>
    <w:rsid w:val="00AC5980"/>
    <w:rsid w:val="00AC6680"/>
    <w:rsid w:val="00AC6C3C"/>
    <w:rsid w:val="00AC766E"/>
    <w:rsid w:val="00AD26B0"/>
    <w:rsid w:val="00AD2E4C"/>
    <w:rsid w:val="00AD4176"/>
    <w:rsid w:val="00AD45A9"/>
    <w:rsid w:val="00AD48C0"/>
    <w:rsid w:val="00AD57CD"/>
    <w:rsid w:val="00AD63E0"/>
    <w:rsid w:val="00AE06BB"/>
    <w:rsid w:val="00AE0E3B"/>
    <w:rsid w:val="00AE104D"/>
    <w:rsid w:val="00AE168F"/>
    <w:rsid w:val="00AE188E"/>
    <w:rsid w:val="00AE2AE9"/>
    <w:rsid w:val="00AE4CF3"/>
    <w:rsid w:val="00AE67E0"/>
    <w:rsid w:val="00AF1257"/>
    <w:rsid w:val="00AF1DBF"/>
    <w:rsid w:val="00AF4550"/>
    <w:rsid w:val="00AF71DA"/>
    <w:rsid w:val="00AF77C3"/>
    <w:rsid w:val="00B004DB"/>
    <w:rsid w:val="00B00994"/>
    <w:rsid w:val="00B01080"/>
    <w:rsid w:val="00B010B5"/>
    <w:rsid w:val="00B01198"/>
    <w:rsid w:val="00B01427"/>
    <w:rsid w:val="00B02197"/>
    <w:rsid w:val="00B025D6"/>
    <w:rsid w:val="00B02ED3"/>
    <w:rsid w:val="00B030EE"/>
    <w:rsid w:val="00B03893"/>
    <w:rsid w:val="00B038BC"/>
    <w:rsid w:val="00B0458B"/>
    <w:rsid w:val="00B04AD5"/>
    <w:rsid w:val="00B055E4"/>
    <w:rsid w:val="00B069D6"/>
    <w:rsid w:val="00B06D81"/>
    <w:rsid w:val="00B07A5C"/>
    <w:rsid w:val="00B07B8D"/>
    <w:rsid w:val="00B107AC"/>
    <w:rsid w:val="00B10DEA"/>
    <w:rsid w:val="00B118A7"/>
    <w:rsid w:val="00B11A18"/>
    <w:rsid w:val="00B1233F"/>
    <w:rsid w:val="00B13111"/>
    <w:rsid w:val="00B1438C"/>
    <w:rsid w:val="00B147BC"/>
    <w:rsid w:val="00B14C96"/>
    <w:rsid w:val="00B17714"/>
    <w:rsid w:val="00B21F99"/>
    <w:rsid w:val="00B22B01"/>
    <w:rsid w:val="00B248A8"/>
    <w:rsid w:val="00B25330"/>
    <w:rsid w:val="00B2590B"/>
    <w:rsid w:val="00B25F08"/>
    <w:rsid w:val="00B27519"/>
    <w:rsid w:val="00B279F1"/>
    <w:rsid w:val="00B27A09"/>
    <w:rsid w:val="00B27ADD"/>
    <w:rsid w:val="00B30445"/>
    <w:rsid w:val="00B30C3E"/>
    <w:rsid w:val="00B30E9D"/>
    <w:rsid w:val="00B3167C"/>
    <w:rsid w:val="00B3180C"/>
    <w:rsid w:val="00B32A87"/>
    <w:rsid w:val="00B32DBF"/>
    <w:rsid w:val="00B3380D"/>
    <w:rsid w:val="00B3412E"/>
    <w:rsid w:val="00B348C9"/>
    <w:rsid w:val="00B34CB6"/>
    <w:rsid w:val="00B365A2"/>
    <w:rsid w:val="00B4028A"/>
    <w:rsid w:val="00B4067D"/>
    <w:rsid w:val="00B41276"/>
    <w:rsid w:val="00B4169A"/>
    <w:rsid w:val="00B41CAC"/>
    <w:rsid w:val="00B421FC"/>
    <w:rsid w:val="00B424D1"/>
    <w:rsid w:val="00B42F79"/>
    <w:rsid w:val="00B4364E"/>
    <w:rsid w:val="00B43797"/>
    <w:rsid w:val="00B43E7B"/>
    <w:rsid w:val="00B4477E"/>
    <w:rsid w:val="00B44DD0"/>
    <w:rsid w:val="00B4548E"/>
    <w:rsid w:val="00B4756B"/>
    <w:rsid w:val="00B47B81"/>
    <w:rsid w:val="00B507B8"/>
    <w:rsid w:val="00B50C98"/>
    <w:rsid w:val="00B51385"/>
    <w:rsid w:val="00B51B4C"/>
    <w:rsid w:val="00B52FB2"/>
    <w:rsid w:val="00B53DB9"/>
    <w:rsid w:val="00B54801"/>
    <w:rsid w:val="00B54865"/>
    <w:rsid w:val="00B54B53"/>
    <w:rsid w:val="00B54BAC"/>
    <w:rsid w:val="00B5631F"/>
    <w:rsid w:val="00B572AC"/>
    <w:rsid w:val="00B575DB"/>
    <w:rsid w:val="00B577CA"/>
    <w:rsid w:val="00B60958"/>
    <w:rsid w:val="00B63927"/>
    <w:rsid w:val="00B65193"/>
    <w:rsid w:val="00B65991"/>
    <w:rsid w:val="00B66B2A"/>
    <w:rsid w:val="00B67047"/>
    <w:rsid w:val="00B67F3B"/>
    <w:rsid w:val="00B67FBF"/>
    <w:rsid w:val="00B721B4"/>
    <w:rsid w:val="00B7378B"/>
    <w:rsid w:val="00B73B90"/>
    <w:rsid w:val="00B73CD3"/>
    <w:rsid w:val="00B74447"/>
    <w:rsid w:val="00B74B9B"/>
    <w:rsid w:val="00B74C3A"/>
    <w:rsid w:val="00B750A3"/>
    <w:rsid w:val="00B7585F"/>
    <w:rsid w:val="00B75954"/>
    <w:rsid w:val="00B75C0A"/>
    <w:rsid w:val="00B76EB7"/>
    <w:rsid w:val="00B7734C"/>
    <w:rsid w:val="00B77C67"/>
    <w:rsid w:val="00B80B85"/>
    <w:rsid w:val="00B80C9D"/>
    <w:rsid w:val="00B81226"/>
    <w:rsid w:val="00B814B3"/>
    <w:rsid w:val="00B83105"/>
    <w:rsid w:val="00B83A75"/>
    <w:rsid w:val="00B83B81"/>
    <w:rsid w:val="00B85110"/>
    <w:rsid w:val="00B8548C"/>
    <w:rsid w:val="00B86B33"/>
    <w:rsid w:val="00B87EB8"/>
    <w:rsid w:val="00B9056B"/>
    <w:rsid w:val="00B90B6E"/>
    <w:rsid w:val="00B90F1C"/>
    <w:rsid w:val="00B91499"/>
    <w:rsid w:val="00B9321B"/>
    <w:rsid w:val="00B9322A"/>
    <w:rsid w:val="00B935C4"/>
    <w:rsid w:val="00B93996"/>
    <w:rsid w:val="00B93A8C"/>
    <w:rsid w:val="00B93E57"/>
    <w:rsid w:val="00B9472A"/>
    <w:rsid w:val="00B94B49"/>
    <w:rsid w:val="00B951E2"/>
    <w:rsid w:val="00B95718"/>
    <w:rsid w:val="00B95B38"/>
    <w:rsid w:val="00B96848"/>
    <w:rsid w:val="00B969D5"/>
    <w:rsid w:val="00B96AE9"/>
    <w:rsid w:val="00BA065E"/>
    <w:rsid w:val="00BA1303"/>
    <w:rsid w:val="00BA158E"/>
    <w:rsid w:val="00BA1AE6"/>
    <w:rsid w:val="00BA272F"/>
    <w:rsid w:val="00BA2758"/>
    <w:rsid w:val="00BA29B4"/>
    <w:rsid w:val="00BA2BE2"/>
    <w:rsid w:val="00BA5737"/>
    <w:rsid w:val="00BA62A8"/>
    <w:rsid w:val="00BA6EAA"/>
    <w:rsid w:val="00BA7795"/>
    <w:rsid w:val="00BA7D0C"/>
    <w:rsid w:val="00BB0228"/>
    <w:rsid w:val="00BB1107"/>
    <w:rsid w:val="00BB228A"/>
    <w:rsid w:val="00BB23FE"/>
    <w:rsid w:val="00BB3100"/>
    <w:rsid w:val="00BB369D"/>
    <w:rsid w:val="00BB3D77"/>
    <w:rsid w:val="00BB4985"/>
    <w:rsid w:val="00BB51D2"/>
    <w:rsid w:val="00BB5688"/>
    <w:rsid w:val="00BB70FE"/>
    <w:rsid w:val="00BB79C5"/>
    <w:rsid w:val="00BC00BC"/>
    <w:rsid w:val="00BC0DCB"/>
    <w:rsid w:val="00BC1C2B"/>
    <w:rsid w:val="00BC214B"/>
    <w:rsid w:val="00BC266B"/>
    <w:rsid w:val="00BC2B9B"/>
    <w:rsid w:val="00BC39D1"/>
    <w:rsid w:val="00BC426C"/>
    <w:rsid w:val="00BC6219"/>
    <w:rsid w:val="00BC663F"/>
    <w:rsid w:val="00BC673B"/>
    <w:rsid w:val="00BC7EE2"/>
    <w:rsid w:val="00BD00AA"/>
    <w:rsid w:val="00BD0A5D"/>
    <w:rsid w:val="00BD0C2A"/>
    <w:rsid w:val="00BD10C9"/>
    <w:rsid w:val="00BD1D9E"/>
    <w:rsid w:val="00BD28B1"/>
    <w:rsid w:val="00BD2A9F"/>
    <w:rsid w:val="00BD3599"/>
    <w:rsid w:val="00BD51D0"/>
    <w:rsid w:val="00BD51D8"/>
    <w:rsid w:val="00BD55C3"/>
    <w:rsid w:val="00BD5730"/>
    <w:rsid w:val="00BD62F6"/>
    <w:rsid w:val="00BD7FC7"/>
    <w:rsid w:val="00BE03C7"/>
    <w:rsid w:val="00BE17AD"/>
    <w:rsid w:val="00BE184D"/>
    <w:rsid w:val="00BE3087"/>
    <w:rsid w:val="00BE3EE8"/>
    <w:rsid w:val="00BE488E"/>
    <w:rsid w:val="00BE4CF6"/>
    <w:rsid w:val="00BE636A"/>
    <w:rsid w:val="00BE6494"/>
    <w:rsid w:val="00BE672F"/>
    <w:rsid w:val="00BE6852"/>
    <w:rsid w:val="00BE68AB"/>
    <w:rsid w:val="00BE6B11"/>
    <w:rsid w:val="00BE6B4F"/>
    <w:rsid w:val="00BE7438"/>
    <w:rsid w:val="00BF0C2C"/>
    <w:rsid w:val="00BF1419"/>
    <w:rsid w:val="00BF189C"/>
    <w:rsid w:val="00BF229B"/>
    <w:rsid w:val="00BF2812"/>
    <w:rsid w:val="00BF2E2B"/>
    <w:rsid w:val="00BF3232"/>
    <w:rsid w:val="00BF44D3"/>
    <w:rsid w:val="00BF47D1"/>
    <w:rsid w:val="00BF7A2A"/>
    <w:rsid w:val="00C01023"/>
    <w:rsid w:val="00C012A5"/>
    <w:rsid w:val="00C01EC1"/>
    <w:rsid w:val="00C03C68"/>
    <w:rsid w:val="00C04333"/>
    <w:rsid w:val="00C04BF7"/>
    <w:rsid w:val="00C04E6A"/>
    <w:rsid w:val="00C05326"/>
    <w:rsid w:val="00C056A1"/>
    <w:rsid w:val="00C0576E"/>
    <w:rsid w:val="00C057D5"/>
    <w:rsid w:val="00C05BD5"/>
    <w:rsid w:val="00C07600"/>
    <w:rsid w:val="00C07C06"/>
    <w:rsid w:val="00C07EAC"/>
    <w:rsid w:val="00C10CA8"/>
    <w:rsid w:val="00C10CA9"/>
    <w:rsid w:val="00C11945"/>
    <w:rsid w:val="00C123B0"/>
    <w:rsid w:val="00C12E30"/>
    <w:rsid w:val="00C1357D"/>
    <w:rsid w:val="00C13ABA"/>
    <w:rsid w:val="00C13FF4"/>
    <w:rsid w:val="00C14014"/>
    <w:rsid w:val="00C14467"/>
    <w:rsid w:val="00C160CD"/>
    <w:rsid w:val="00C16B8D"/>
    <w:rsid w:val="00C171F7"/>
    <w:rsid w:val="00C175F8"/>
    <w:rsid w:val="00C17686"/>
    <w:rsid w:val="00C17750"/>
    <w:rsid w:val="00C20150"/>
    <w:rsid w:val="00C20A96"/>
    <w:rsid w:val="00C20B18"/>
    <w:rsid w:val="00C2131D"/>
    <w:rsid w:val="00C21539"/>
    <w:rsid w:val="00C21A8B"/>
    <w:rsid w:val="00C21DCC"/>
    <w:rsid w:val="00C21E1B"/>
    <w:rsid w:val="00C22396"/>
    <w:rsid w:val="00C22B01"/>
    <w:rsid w:val="00C2343E"/>
    <w:rsid w:val="00C234EE"/>
    <w:rsid w:val="00C238B3"/>
    <w:rsid w:val="00C24A96"/>
    <w:rsid w:val="00C24BB3"/>
    <w:rsid w:val="00C24DB5"/>
    <w:rsid w:val="00C24FC1"/>
    <w:rsid w:val="00C268DE"/>
    <w:rsid w:val="00C27216"/>
    <w:rsid w:val="00C32456"/>
    <w:rsid w:val="00C327EF"/>
    <w:rsid w:val="00C33541"/>
    <w:rsid w:val="00C33A6C"/>
    <w:rsid w:val="00C347A2"/>
    <w:rsid w:val="00C35522"/>
    <w:rsid w:val="00C357E2"/>
    <w:rsid w:val="00C37461"/>
    <w:rsid w:val="00C376A7"/>
    <w:rsid w:val="00C40487"/>
    <w:rsid w:val="00C40CC4"/>
    <w:rsid w:val="00C41FCE"/>
    <w:rsid w:val="00C42C06"/>
    <w:rsid w:val="00C43836"/>
    <w:rsid w:val="00C43BB5"/>
    <w:rsid w:val="00C44DAF"/>
    <w:rsid w:val="00C45815"/>
    <w:rsid w:val="00C4614A"/>
    <w:rsid w:val="00C46270"/>
    <w:rsid w:val="00C46458"/>
    <w:rsid w:val="00C47153"/>
    <w:rsid w:val="00C50663"/>
    <w:rsid w:val="00C50F71"/>
    <w:rsid w:val="00C510B0"/>
    <w:rsid w:val="00C51114"/>
    <w:rsid w:val="00C519A5"/>
    <w:rsid w:val="00C5224C"/>
    <w:rsid w:val="00C525C0"/>
    <w:rsid w:val="00C5324E"/>
    <w:rsid w:val="00C53B68"/>
    <w:rsid w:val="00C544A5"/>
    <w:rsid w:val="00C544A8"/>
    <w:rsid w:val="00C552D0"/>
    <w:rsid w:val="00C55F05"/>
    <w:rsid w:val="00C576DD"/>
    <w:rsid w:val="00C600B2"/>
    <w:rsid w:val="00C60D67"/>
    <w:rsid w:val="00C614C0"/>
    <w:rsid w:val="00C618DA"/>
    <w:rsid w:val="00C62506"/>
    <w:rsid w:val="00C62847"/>
    <w:rsid w:val="00C63CA2"/>
    <w:rsid w:val="00C64540"/>
    <w:rsid w:val="00C65421"/>
    <w:rsid w:val="00C700DD"/>
    <w:rsid w:val="00C70B5B"/>
    <w:rsid w:val="00C718CB"/>
    <w:rsid w:val="00C729AB"/>
    <w:rsid w:val="00C730C1"/>
    <w:rsid w:val="00C73666"/>
    <w:rsid w:val="00C736E3"/>
    <w:rsid w:val="00C75BC6"/>
    <w:rsid w:val="00C76256"/>
    <w:rsid w:val="00C76EDD"/>
    <w:rsid w:val="00C76EE3"/>
    <w:rsid w:val="00C775C4"/>
    <w:rsid w:val="00C77DC6"/>
    <w:rsid w:val="00C85AB2"/>
    <w:rsid w:val="00C861DE"/>
    <w:rsid w:val="00C86D75"/>
    <w:rsid w:val="00C87378"/>
    <w:rsid w:val="00C877A9"/>
    <w:rsid w:val="00C87D8A"/>
    <w:rsid w:val="00C9097F"/>
    <w:rsid w:val="00C926B7"/>
    <w:rsid w:val="00C9444E"/>
    <w:rsid w:val="00C9529D"/>
    <w:rsid w:val="00C96175"/>
    <w:rsid w:val="00C973DB"/>
    <w:rsid w:val="00C97B4A"/>
    <w:rsid w:val="00C97C4D"/>
    <w:rsid w:val="00CA09CD"/>
    <w:rsid w:val="00CA14D4"/>
    <w:rsid w:val="00CA44FB"/>
    <w:rsid w:val="00CA4FBD"/>
    <w:rsid w:val="00CA53D6"/>
    <w:rsid w:val="00CA5486"/>
    <w:rsid w:val="00CA5B24"/>
    <w:rsid w:val="00CA7384"/>
    <w:rsid w:val="00CA75EA"/>
    <w:rsid w:val="00CA7D21"/>
    <w:rsid w:val="00CB14FF"/>
    <w:rsid w:val="00CB1507"/>
    <w:rsid w:val="00CB391F"/>
    <w:rsid w:val="00CB4042"/>
    <w:rsid w:val="00CB43EE"/>
    <w:rsid w:val="00CB4902"/>
    <w:rsid w:val="00CB4B7A"/>
    <w:rsid w:val="00CB5B5E"/>
    <w:rsid w:val="00CB6583"/>
    <w:rsid w:val="00CB7003"/>
    <w:rsid w:val="00CB71A5"/>
    <w:rsid w:val="00CB7CBB"/>
    <w:rsid w:val="00CC0BDE"/>
    <w:rsid w:val="00CC1305"/>
    <w:rsid w:val="00CC13C2"/>
    <w:rsid w:val="00CC1D37"/>
    <w:rsid w:val="00CC36AA"/>
    <w:rsid w:val="00CC3F19"/>
    <w:rsid w:val="00CC45FA"/>
    <w:rsid w:val="00CC4919"/>
    <w:rsid w:val="00CC5FDB"/>
    <w:rsid w:val="00CC6AC2"/>
    <w:rsid w:val="00CC74EC"/>
    <w:rsid w:val="00CD1063"/>
    <w:rsid w:val="00CD1AEA"/>
    <w:rsid w:val="00CD24BC"/>
    <w:rsid w:val="00CD29E5"/>
    <w:rsid w:val="00CD3C57"/>
    <w:rsid w:val="00CD4074"/>
    <w:rsid w:val="00CD455E"/>
    <w:rsid w:val="00CD45F2"/>
    <w:rsid w:val="00CD52FF"/>
    <w:rsid w:val="00CD5B9F"/>
    <w:rsid w:val="00CD6A57"/>
    <w:rsid w:val="00CD6AB8"/>
    <w:rsid w:val="00CD70D6"/>
    <w:rsid w:val="00CD73E6"/>
    <w:rsid w:val="00CD7699"/>
    <w:rsid w:val="00CD7E75"/>
    <w:rsid w:val="00CE0B23"/>
    <w:rsid w:val="00CE14DA"/>
    <w:rsid w:val="00CE1527"/>
    <w:rsid w:val="00CE1F54"/>
    <w:rsid w:val="00CE2945"/>
    <w:rsid w:val="00CE3A5E"/>
    <w:rsid w:val="00CE448D"/>
    <w:rsid w:val="00CE4503"/>
    <w:rsid w:val="00CE5A5C"/>
    <w:rsid w:val="00CE63EC"/>
    <w:rsid w:val="00CE6723"/>
    <w:rsid w:val="00CE6B6C"/>
    <w:rsid w:val="00CE7904"/>
    <w:rsid w:val="00CF0FBD"/>
    <w:rsid w:val="00CF130F"/>
    <w:rsid w:val="00CF17D1"/>
    <w:rsid w:val="00CF3099"/>
    <w:rsid w:val="00CF343C"/>
    <w:rsid w:val="00CF52C5"/>
    <w:rsid w:val="00CF548C"/>
    <w:rsid w:val="00CF5BD5"/>
    <w:rsid w:val="00CF6716"/>
    <w:rsid w:val="00CF7654"/>
    <w:rsid w:val="00CF7FD8"/>
    <w:rsid w:val="00D00851"/>
    <w:rsid w:val="00D010DF"/>
    <w:rsid w:val="00D027E7"/>
    <w:rsid w:val="00D02CFD"/>
    <w:rsid w:val="00D02E5B"/>
    <w:rsid w:val="00D030B5"/>
    <w:rsid w:val="00D05716"/>
    <w:rsid w:val="00D06032"/>
    <w:rsid w:val="00D06D01"/>
    <w:rsid w:val="00D0704E"/>
    <w:rsid w:val="00D07A56"/>
    <w:rsid w:val="00D07DC2"/>
    <w:rsid w:val="00D104EA"/>
    <w:rsid w:val="00D11DCF"/>
    <w:rsid w:val="00D13143"/>
    <w:rsid w:val="00D13F0B"/>
    <w:rsid w:val="00D14050"/>
    <w:rsid w:val="00D14453"/>
    <w:rsid w:val="00D16D9A"/>
    <w:rsid w:val="00D17CCF"/>
    <w:rsid w:val="00D2078F"/>
    <w:rsid w:val="00D20A4F"/>
    <w:rsid w:val="00D21921"/>
    <w:rsid w:val="00D21F89"/>
    <w:rsid w:val="00D226F9"/>
    <w:rsid w:val="00D22E76"/>
    <w:rsid w:val="00D22FA7"/>
    <w:rsid w:val="00D23696"/>
    <w:rsid w:val="00D23958"/>
    <w:rsid w:val="00D23E37"/>
    <w:rsid w:val="00D23ED1"/>
    <w:rsid w:val="00D2584C"/>
    <w:rsid w:val="00D25C2F"/>
    <w:rsid w:val="00D25D97"/>
    <w:rsid w:val="00D25F37"/>
    <w:rsid w:val="00D26726"/>
    <w:rsid w:val="00D275F7"/>
    <w:rsid w:val="00D2770D"/>
    <w:rsid w:val="00D2797B"/>
    <w:rsid w:val="00D33C92"/>
    <w:rsid w:val="00D34C77"/>
    <w:rsid w:val="00D35A25"/>
    <w:rsid w:val="00D35E9F"/>
    <w:rsid w:val="00D37370"/>
    <w:rsid w:val="00D374CF"/>
    <w:rsid w:val="00D37577"/>
    <w:rsid w:val="00D40210"/>
    <w:rsid w:val="00D402CE"/>
    <w:rsid w:val="00D403A5"/>
    <w:rsid w:val="00D40E95"/>
    <w:rsid w:val="00D41315"/>
    <w:rsid w:val="00D41C13"/>
    <w:rsid w:val="00D4206A"/>
    <w:rsid w:val="00D42DCE"/>
    <w:rsid w:val="00D4382D"/>
    <w:rsid w:val="00D46796"/>
    <w:rsid w:val="00D46F80"/>
    <w:rsid w:val="00D47B7D"/>
    <w:rsid w:val="00D47EB0"/>
    <w:rsid w:val="00D505D7"/>
    <w:rsid w:val="00D51843"/>
    <w:rsid w:val="00D51DE2"/>
    <w:rsid w:val="00D51FB5"/>
    <w:rsid w:val="00D5235C"/>
    <w:rsid w:val="00D52722"/>
    <w:rsid w:val="00D52D0F"/>
    <w:rsid w:val="00D52DA8"/>
    <w:rsid w:val="00D5395E"/>
    <w:rsid w:val="00D53E2D"/>
    <w:rsid w:val="00D54302"/>
    <w:rsid w:val="00D54A49"/>
    <w:rsid w:val="00D55967"/>
    <w:rsid w:val="00D55D27"/>
    <w:rsid w:val="00D55DDA"/>
    <w:rsid w:val="00D560FB"/>
    <w:rsid w:val="00D56960"/>
    <w:rsid w:val="00D56F45"/>
    <w:rsid w:val="00D572A1"/>
    <w:rsid w:val="00D57E0E"/>
    <w:rsid w:val="00D57EB6"/>
    <w:rsid w:val="00D6038F"/>
    <w:rsid w:val="00D60F57"/>
    <w:rsid w:val="00D61017"/>
    <w:rsid w:val="00D618E1"/>
    <w:rsid w:val="00D62B4E"/>
    <w:rsid w:val="00D64A3F"/>
    <w:rsid w:val="00D66515"/>
    <w:rsid w:val="00D6710E"/>
    <w:rsid w:val="00D67354"/>
    <w:rsid w:val="00D6739B"/>
    <w:rsid w:val="00D71F5B"/>
    <w:rsid w:val="00D72359"/>
    <w:rsid w:val="00D732A3"/>
    <w:rsid w:val="00D748D0"/>
    <w:rsid w:val="00D76394"/>
    <w:rsid w:val="00D76429"/>
    <w:rsid w:val="00D76DA8"/>
    <w:rsid w:val="00D773C4"/>
    <w:rsid w:val="00D77596"/>
    <w:rsid w:val="00D813B4"/>
    <w:rsid w:val="00D8153A"/>
    <w:rsid w:val="00D81B5B"/>
    <w:rsid w:val="00D82861"/>
    <w:rsid w:val="00D850CB"/>
    <w:rsid w:val="00D85AFA"/>
    <w:rsid w:val="00D87C81"/>
    <w:rsid w:val="00D90357"/>
    <w:rsid w:val="00D91195"/>
    <w:rsid w:val="00D941A3"/>
    <w:rsid w:val="00D9472A"/>
    <w:rsid w:val="00D94F9B"/>
    <w:rsid w:val="00D96039"/>
    <w:rsid w:val="00D96C63"/>
    <w:rsid w:val="00D96D43"/>
    <w:rsid w:val="00D97317"/>
    <w:rsid w:val="00D976AB"/>
    <w:rsid w:val="00D97C89"/>
    <w:rsid w:val="00DA1EEE"/>
    <w:rsid w:val="00DA2974"/>
    <w:rsid w:val="00DA2FC5"/>
    <w:rsid w:val="00DA3CC9"/>
    <w:rsid w:val="00DA3E2F"/>
    <w:rsid w:val="00DA5289"/>
    <w:rsid w:val="00DA5378"/>
    <w:rsid w:val="00DA56AB"/>
    <w:rsid w:val="00DA579D"/>
    <w:rsid w:val="00DA7336"/>
    <w:rsid w:val="00DA7B5A"/>
    <w:rsid w:val="00DB08AB"/>
    <w:rsid w:val="00DB1576"/>
    <w:rsid w:val="00DB2C05"/>
    <w:rsid w:val="00DB35DC"/>
    <w:rsid w:val="00DB3830"/>
    <w:rsid w:val="00DB42EA"/>
    <w:rsid w:val="00DB4D32"/>
    <w:rsid w:val="00DB5EDB"/>
    <w:rsid w:val="00DB6080"/>
    <w:rsid w:val="00DB6708"/>
    <w:rsid w:val="00DB6B29"/>
    <w:rsid w:val="00DB7465"/>
    <w:rsid w:val="00DB79A3"/>
    <w:rsid w:val="00DC0735"/>
    <w:rsid w:val="00DC1164"/>
    <w:rsid w:val="00DC1411"/>
    <w:rsid w:val="00DC1C3A"/>
    <w:rsid w:val="00DC2018"/>
    <w:rsid w:val="00DC25F3"/>
    <w:rsid w:val="00DC27B4"/>
    <w:rsid w:val="00DC2854"/>
    <w:rsid w:val="00DC2A7A"/>
    <w:rsid w:val="00DC37B5"/>
    <w:rsid w:val="00DC39A8"/>
    <w:rsid w:val="00DC3CF0"/>
    <w:rsid w:val="00DC3DAE"/>
    <w:rsid w:val="00DC45AF"/>
    <w:rsid w:val="00DC66A2"/>
    <w:rsid w:val="00DC7681"/>
    <w:rsid w:val="00DD0FB2"/>
    <w:rsid w:val="00DD1447"/>
    <w:rsid w:val="00DD17D6"/>
    <w:rsid w:val="00DD261C"/>
    <w:rsid w:val="00DD3ECF"/>
    <w:rsid w:val="00DD4F4F"/>
    <w:rsid w:val="00DD5067"/>
    <w:rsid w:val="00DD55C5"/>
    <w:rsid w:val="00DD7D7F"/>
    <w:rsid w:val="00DE077C"/>
    <w:rsid w:val="00DE0D86"/>
    <w:rsid w:val="00DE1905"/>
    <w:rsid w:val="00DE22B7"/>
    <w:rsid w:val="00DE2733"/>
    <w:rsid w:val="00DE306B"/>
    <w:rsid w:val="00DE38DF"/>
    <w:rsid w:val="00DE4279"/>
    <w:rsid w:val="00DE5097"/>
    <w:rsid w:val="00DE610A"/>
    <w:rsid w:val="00DE6474"/>
    <w:rsid w:val="00DE6DBA"/>
    <w:rsid w:val="00DE762A"/>
    <w:rsid w:val="00DF0587"/>
    <w:rsid w:val="00DF1333"/>
    <w:rsid w:val="00DF1EA9"/>
    <w:rsid w:val="00DF32D1"/>
    <w:rsid w:val="00DF37E3"/>
    <w:rsid w:val="00DF3B25"/>
    <w:rsid w:val="00DF45DA"/>
    <w:rsid w:val="00DF4E78"/>
    <w:rsid w:val="00DF5791"/>
    <w:rsid w:val="00DF6677"/>
    <w:rsid w:val="00DF740C"/>
    <w:rsid w:val="00DF7E58"/>
    <w:rsid w:val="00E00048"/>
    <w:rsid w:val="00E01636"/>
    <w:rsid w:val="00E03205"/>
    <w:rsid w:val="00E04D67"/>
    <w:rsid w:val="00E052F8"/>
    <w:rsid w:val="00E058EC"/>
    <w:rsid w:val="00E0653A"/>
    <w:rsid w:val="00E06F6A"/>
    <w:rsid w:val="00E078F2"/>
    <w:rsid w:val="00E07D1F"/>
    <w:rsid w:val="00E07E42"/>
    <w:rsid w:val="00E10549"/>
    <w:rsid w:val="00E10872"/>
    <w:rsid w:val="00E12E99"/>
    <w:rsid w:val="00E132B3"/>
    <w:rsid w:val="00E1575B"/>
    <w:rsid w:val="00E15C5C"/>
    <w:rsid w:val="00E15D59"/>
    <w:rsid w:val="00E177B7"/>
    <w:rsid w:val="00E21216"/>
    <w:rsid w:val="00E215BF"/>
    <w:rsid w:val="00E23621"/>
    <w:rsid w:val="00E24A34"/>
    <w:rsid w:val="00E25D87"/>
    <w:rsid w:val="00E26C4F"/>
    <w:rsid w:val="00E27186"/>
    <w:rsid w:val="00E2723A"/>
    <w:rsid w:val="00E27686"/>
    <w:rsid w:val="00E3078D"/>
    <w:rsid w:val="00E31521"/>
    <w:rsid w:val="00E32172"/>
    <w:rsid w:val="00E32D2F"/>
    <w:rsid w:val="00E33365"/>
    <w:rsid w:val="00E34367"/>
    <w:rsid w:val="00E35556"/>
    <w:rsid w:val="00E3567B"/>
    <w:rsid w:val="00E35F00"/>
    <w:rsid w:val="00E367E5"/>
    <w:rsid w:val="00E37D6E"/>
    <w:rsid w:val="00E37F2A"/>
    <w:rsid w:val="00E400B8"/>
    <w:rsid w:val="00E41271"/>
    <w:rsid w:val="00E42A43"/>
    <w:rsid w:val="00E42AD8"/>
    <w:rsid w:val="00E42B56"/>
    <w:rsid w:val="00E42FF0"/>
    <w:rsid w:val="00E43434"/>
    <w:rsid w:val="00E435B4"/>
    <w:rsid w:val="00E43767"/>
    <w:rsid w:val="00E447BC"/>
    <w:rsid w:val="00E44EA5"/>
    <w:rsid w:val="00E45DB3"/>
    <w:rsid w:val="00E466EC"/>
    <w:rsid w:val="00E47604"/>
    <w:rsid w:val="00E4787F"/>
    <w:rsid w:val="00E478B9"/>
    <w:rsid w:val="00E47F57"/>
    <w:rsid w:val="00E509A8"/>
    <w:rsid w:val="00E51A9B"/>
    <w:rsid w:val="00E523C9"/>
    <w:rsid w:val="00E52B4C"/>
    <w:rsid w:val="00E53589"/>
    <w:rsid w:val="00E536E3"/>
    <w:rsid w:val="00E5445C"/>
    <w:rsid w:val="00E54A47"/>
    <w:rsid w:val="00E54BC9"/>
    <w:rsid w:val="00E54D5B"/>
    <w:rsid w:val="00E54E93"/>
    <w:rsid w:val="00E55083"/>
    <w:rsid w:val="00E553EF"/>
    <w:rsid w:val="00E55DC8"/>
    <w:rsid w:val="00E569D7"/>
    <w:rsid w:val="00E57389"/>
    <w:rsid w:val="00E604FF"/>
    <w:rsid w:val="00E6299A"/>
    <w:rsid w:val="00E63666"/>
    <w:rsid w:val="00E63FED"/>
    <w:rsid w:val="00E6434D"/>
    <w:rsid w:val="00E64CA9"/>
    <w:rsid w:val="00E65800"/>
    <w:rsid w:val="00E668A0"/>
    <w:rsid w:val="00E67DD3"/>
    <w:rsid w:val="00E707BD"/>
    <w:rsid w:val="00E71336"/>
    <w:rsid w:val="00E715BD"/>
    <w:rsid w:val="00E72448"/>
    <w:rsid w:val="00E739D9"/>
    <w:rsid w:val="00E7475D"/>
    <w:rsid w:val="00E7566B"/>
    <w:rsid w:val="00E763D3"/>
    <w:rsid w:val="00E76EC4"/>
    <w:rsid w:val="00E7704E"/>
    <w:rsid w:val="00E80A71"/>
    <w:rsid w:val="00E80AE1"/>
    <w:rsid w:val="00E80CDD"/>
    <w:rsid w:val="00E80D10"/>
    <w:rsid w:val="00E80E7F"/>
    <w:rsid w:val="00E82F45"/>
    <w:rsid w:val="00E83793"/>
    <w:rsid w:val="00E843B7"/>
    <w:rsid w:val="00E84ED7"/>
    <w:rsid w:val="00E852FE"/>
    <w:rsid w:val="00E856B9"/>
    <w:rsid w:val="00E86818"/>
    <w:rsid w:val="00E9013D"/>
    <w:rsid w:val="00E9078F"/>
    <w:rsid w:val="00E9183F"/>
    <w:rsid w:val="00E91DB3"/>
    <w:rsid w:val="00E91F04"/>
    <w:rsid w:val="00E92270"/>
    <w:rsid w:val="00E933CC"/>
    <w:rsid w:val="00E93E6D"/>
    <w:rsid w:val="00E96794"/>
    <w:rsid w:val="00E9753A"/>
    <w:rsid w:val="00E97568"/>
    <w:rsid w:val="00EA13E9"/>
    <w:rsid w:val="00EA2820"/>
    <w:rsid w:val="00EA2983"/>
    <w:rsid w:val="00EA3AB6"/>
    <w:rsid w:val="00EA46B9"/>
    <w:rsid w:val="00EA4AF9"/>
    <w:rsid w:val="00EA4D1B"/>
    <w:rsid w:val="00EA644D"/>
    <w:rsid w:val="00EB04D4"/>
    <w:rsid w:val="00EB088E"/>
    <w:rsid w:val="00EB14E3"/>
    <w:rsid w:val="00EB2163"/>
    <w:rsid w:val="00EB3D4A"/>
    <w:rsid w:val="00EB3E36"/>
    <w:rsid w:val="00EB5F3A"/>
    <w:rsid w:val="00EB63D2"/>
    <w:rsid w:val="00EB6819"/>
    <w:rsid w:val="00EB71D4"/>
    <w:rsid w:val="00EB7A0A"/>
    <w:rsid w:val="00EB7E8C"/>
    <w:rsid w:val="00EC1EF3"/>
    <w:rsid w:val="00EC260A"/>
    <w:rsid w:val="00EC2988"/>
    <w:rsid w:val="00EC2992"/>
    <w:rsid w:val="00EC2D41"/>
    <w:rsid w:val="00EC2EED"/>
    <w:rsid w:val="00EC31A0"/>
    <w:rsid w:val="00EC711F"/>
    <w:rsid w:val="00ED0A40"/>
    <w:rsid w:val="00ED10AA"/>
    <w:rsid w:val="00ED249E"/>
    <w:rsid w:val="00ED3606"/>
    <w:rsid w:val="00ED3B93"/>
    <w:rsid w:val="00ED5826"/>
    <w:rsid w:val="00ED5C34"/>
    <w:rsid w:val="00EE03C5"/>
    <w:rsid w:val="00EE1A33"/>
    <w:rsid w:val="00EE1AEF"/>
    <w:rsid w:val="00EE1F0B"/>
    <w:rsid w:val="00EE2244"/>
    <w:rsid w:val="00EE23D2"/>
    <w:rsid w:val="00EE2E70"/>
    <w:rsid w:val="00EE307D"/>
    <w:rsid w:val="00EE3253"/>
    <w:rsid w:val="00EE5E80"/>
    <w:rsid w:val="00EE6590"/>
    <w:rsid w:val="00EE6C57"/>
    <w:rsid w:val="00EE7584"/>
    <w:rsid w:val="00EF0B93"/>
    <w:rsid w:val="00EF1018"/>
    <w:rsid w:val="00EF142C"/>
    <w:rsid w:val="00EF16DB"/>
    <w:rsid w:val="00EF2150"/>
    <w:rsid w:val="00EF4625"/>
    <w:rsid w:val="00EF6A1B"/>
    <w:rsid w:val="00EF6AAD"/>
    <w:rsid w:val="00EF7EC6"/>
    <w:rsid w:val="00F00C4D"/>
    <w:rsid w:val="00F00C7E"/>
    <w:rsid w:val="00F0103D"/>
    <w:rsid w:val="00F0420F"/>
    <w:rsid w:val="00F0497B"/>
    <w:rsid w:val="00F05166"/>
    <w:rsid w:val="00F05C19"/>
    <w:rsid w:val="00F05E24"/>
    <w:rsid w:val="00F06757"/>
    <w:rsid w:val="00F07F47"/>
    <w:rsid w:val="00F11F9F"/>
    <w:rsid w:val="00F1276F"/>
    <w:rsid w:val="00F1363D"/>
    <w:rsid w:val="00F1378E"/>
    <w:rsid w:val="00F178A6"/>
    <w:rsid w:val="00F17A92"/>
    <w:rsid w:val="00F17CC0"/>
    <w:rsid w:val="00F17E3A"/>
    <w:rsid w:val="00F20008"/>
    <w:rsid w:val="00F20976"/>
    <w:rsid w:val="00F20E3E"/>
    <w:rsid w:val="00F20FCA"/>
    <w:rsid w:val="00F20FDB"/>
    <w:rsid w:val="00F2144F"/>
    <w:rsid w:val="00F2170F"/>
    <w:rsid w:val="00F2233A"/>
    <w:rsid w:val="00F237C9"/>
    <w:rsid w:val="00F238C7"/>
    <w:rsid w:val="00F23E81"/>
    <w:rsid w:val="00F24086"/>
    <w:rsid w:val="00F24278"/>
    <w:rsid w:val="00F244AC"/>
    <w:rsid w:val="00F249FE"/>
    <w:rsid w:val="00F24CEF"/>
    <w:rsid w:val="00F2519C"/>
    <w:rsid w:val="00F25F12"/>
    <w:rsid w:val="00F2644C"/>
    <w:rsid w:val="00F2706D"/>
    <w:rsid w:val="00F30A9B"/>
    <w:rsid w:val="00F30B25"/>
    <w:rsid w:val="00F30BC6"/>
    <w:rsid w:val="00F30E26"/>
    <w:rsid w:val="00F31308"/>
    <w:rsid w:val="00F31511"/>
    <w:rsid w:val="00F32BB6"/>
    <w:rsid w:val="00F33906"/>
    <w:rsid w:val="00F33EEC"/>
    <w:rsid w:val="00F34608"/>
    <w:rsid w:val="00F34F61"/>
    <w:rsid w:val="00F35D17"/>
    <w:rsid w:val="00F375B0"/>
    <w:rsid w:val="00F37855"/>
    <w:rsid w:val="00F37AE0"/>
    <w:rsid w:val="00F40A40"/>
    <w:rsid w:val="00F41E63"/>
    <w:rsid w:val="00F42550"/>
    <w:rsid w:val="00F42A11"/>
    <w:rsid w:val="00F439F5"/>
    <w:rsid w:val="00F43B96"/>
    <w:rsid w:val="00F45839"/>
    <w:rsid w:val="00F45CB6"/>
    <w:rsid w:val="00F47237"/>
    <w:rsid w:val="00F475D6"/>
    <w:rsid w:val="00F47647"/>
    <w:rsid w:val="00F50DC7"/>
    <w:rsid w:val="00F52218"/>
    <w:rsid w:val="00F524A8"/>
    <w:rsid w:val="00F52906"/>
    <w:rsid w:val="00F52F1D"/>
    <w:rsid w:val="00F53F26"/>
    <w:rsid w:val="00F555E2"/>
    <w:rsid w:val="00F55F00"/>
    <w:rsid w:val="00F563DC"/>
    <w:rsid w:val="00F568C7"/>
    <w:rsid w:val="00F56EF9"/>
    <w:rsid w:val="00F56F16"/>
    <w:rsid w:val="00F57176"/>
    <w:rsid w:val="00F576DD"/>
    <w:rsid w:val="00F57D44"/>
    <w:rsid w:val="00F604F6"/>
    <w:rsid w:val="00F608DB"/>
    <w:rsid w:val="00F60BA5"/>
    <w:rsid w:val="00F64AA0"/>
    <w:rsid w:val="00F65F77"/>
    <w:rsid w:val="00F66AC5"/>
    <w:rsid w:val="00F6700A"/>
    <w:rsid w:val="00F6723E"/>
    <w:rsid w:val="00F6798E"/>
    <w:rsid w:val="00F67CC4"/>
    <w:rsid w:val="00F67FFA"/>
    <w:rsid w:val="00F71CFD"/>
    <w:rsid w:val="00F726B4"/>
    <w:rsid w:val="00F72B21"/>
    <w:rsid w:val="00F73BCD"/>
    <w:rsid w:val="00F742CE"/>
    <w:rsid w:val="00F746DF"/>
    <w:rsid w:val="00F7497F"/>
    <w:rsid w:val="00F75037"/>
    <w:rsid w:val="00F75165"/>
    <w:rsid w:val="00F75282"/>
    <w:rsid w:val="00F76701"/>
    <w:rsid w:val="00F76761"/>
    <w:rsid w:val="00F77297"/>
    <w:rsid w:val="00F801AB"/>
    <w:rsid w:val="00F80967"/>
    <w:rsid w:val="00F813A2"/>
    <w:rsid w:val="00F81879"/>
    <w:rsid w:val="00F81FC3"/>
    <w:rsid w:val="00F8262C"/>
    <w:rsid w:val="00F82A4E"/>
    <w:rsid w:val="00F83340"/>
    <w:rsid w:val="00F83B0E"/>
    <w:rsid w:val="00F840D7"/>
    <w:rsid w:val="00F84932"/>
    <w:rsid w:val="00F849B6"/>
    <w:rsid w:val="00F9031F"/>
    <w:rsid w:val="00F9059C"/>
    <w:rsid w:val="00F90BA0"/>
    <w:rsid w:val="00F90FC5"/>
    <w:rsid w:val="00F929C1"/>
    <w:rsid w:val="00F92E8A"/>
    <w:rsid w:val="00F92F65"/>
    <w:rsid w:val="00F92FF4"/>
    <w:rsid w:val="00F93B9C"/>
    <w:rsid w:val="00F93CB3"/>
    <w:rsid w:val="00F94DA1"/>
    <w:rsid w:val="00F97244"/>
    <w:rsid w:val="00FA2770"/>
    <w:rsid w:val="00FA2B23"/>
    <w:rsid w:val="00FA631C"/>
    <w:rsid w:val="00FA6653"/>
    <w:rsid w:val="00FA7A18"/>
    <w:rsid w:val="00FB05FE"/>
    <w:rsid w:val="00FB1005"/>
    <w:rsid w:val="00FB10AA"/>
    <w:rsid w:val="00FB2528"/>
    <w:rsid w:val="00FB25E3"/>
    <w:rsid w:val="00FB2A35"/>
    <w:rsid w:val="00FB2FB6"/>
    <w:rsid w:val="00FB2FF5"/>
    <w:rsid w:val="00FB373D"/>
    <w:rsid w:val="00FB4431"/>
    <w:rsid w:val="00FB4973"/>
    <w:rsid w:val="00FB5678"/>
    <w:rsid w:val="00FB572A"/>
    <w:rsid w:val="00FB71A1"/>
    <w:rsid w:val="00FB785E"/>
    <w:rsid w:val="00FB7B28"/>
    <w:rsid w:val="00FC0850"/>
    <w:rsid w:val="00FC0D5D"/>
    <w:rsid w:val="00FC1135"/>
    <w:rsid w:val="00FC1C97"/>
    <w:rsid w:val="00FC2D4E"/>
    <w:rsid w:val="00FC3129"/>
    <w:rsid w:val="00FC342C"/>
    <w:rsid w:val="00FC388E"/>
    <w:rsid w:val="00FC4545"/>
    <w:rsid w:val="00FC5241"/>
    <w:rsid w:val="00FC533A"/>
    <w:rsid w:val="00FC6932"/>
    <w:rsid w:val="00FC6D48"/>
    <w:rsid w:val="00FC7828"/>
    <w:rsid w:val="00FC7C29"/>
    <w:rsid w:val="00FD0EAD"/>
    <w:rsid w:val="00FD1280"/>
    <w:rsid w:val="00FD1E52"/>
    <w:rsid w:val="00FD2A29"/>
    <w:rsid w:val="00FD2A64"/>
    <w:rsid w:val="00FD3270"/>
    <w:rsid w:val="00FD404E"/>
    <w:rsid w:val="00FD5D9D"/>
    <w:rsid w:val="00FD7534"/>
    <w:rsid w:val="00FD7646"/>
    <w:rsid w:val="00FD77DB"/>
    <w:rsid w:val="00FD7883"/>
    <w:rsid w:val="00FD7951"/>
    <w:rsid w:val="00FD7A04"/>
    <w:rsid w:val="00FD7E29"/>
    <w:rsid w:val="00FE09E8"/>
    <w:rsid w:val="00FE0A57"/>
    <w:rsid w:val="00FE1D80"/>
    <w:rsid w:val="00FE2010"/>
    <w:rsid w:val="00FE2C2E"/>
    <w:rsid w:val="00FE2DB8"/>
    <w:rsid w:val="00FE4937"/>
    <w:rsid w:val="00FE4C0A"/>
    <w:rsid w:val="00FE4F9E"/>
    <w:rsid w:val="00FE544E"/>
    <w:rsid w:val="00FE570A"/>
    <w:rsid w:val="00FE757A"/>
    <w:rsid w:val="00FF13D2"/>
    <w:rsid w:val="00FF18B5"/>
    <w:rsid w:val="00FF1BC5"/>
    <w:rsid w:val="00FF1D6F"/>
    <w:rsid w:val="00FF271C"/>
    <w:rsid w:val="00FF2B53"/>
    <w:rsid w:val="00FF3369"/>
    <w:rsid w:val="00FF3D5B"/>
    <w:rsid w:val="00FF43FF"/>
    <w:rsid w:val="00FF4599"/>
    <w:rsid w:val="00FF54E2"/>
    <w:rsid w:val="00FF571F"/>
    <w:rsid w:val="00FF693B"/>
    <w:rsid w:val="00FF6F87"/>
    <w:rsid w:val="00FF7434"/>
    <w:rsid w:val="00FF743C"/>
    <w:rsid w:val="00FF7883"/>
    <w:rsid w:val="00FF7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9418AD"/>
  <w15:docId w15:val="{B5D7CFE4-6CF6-714C-BB10-D652358A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15E"/>
    <w:rPr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8DE"/>
    <w:pPr>
      <w:numPr>
        <w:numId w:val="1"/>
      </w:numPr>
      <w:pBdr>
        <w:top w:val="single" w:sz="8" w:space="0" w:color="8784C7" w:themeColor="accent2"/>
        <w:left w:val="single" w:sz="8" w:space="0" w:color="8784C7" w:themeColor="accent2"/>
        <w:bottom w:val="single" w:sz="8" w:space="0" w:color="8784C7" w:themeColor="accent2"/>
        <w:right w:val="single" w:sz="8" w:space="0" w:color="8784C7" w:themeColor="accent2"/>
      </w:pBdr>
      <w:shd w:val="clear" w:color="auto" w:fill="E6E6F3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6337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68DE"/>
    <w:pPr>
      <w:numPr>
        <w:ilvl w:val="1"/>
        <w:numId w:val="1"/>
      </w:numPr>
      <w:pBdr>
        <w:top w:val="single" w:sz="4" w:space="0" w:color="8784C7" w:themeColor="accent2"/>
        <w:left w:val="single" w:sz="48" w:space="2" w:color="8784C7" w:themeColor="accent2"/>
        <w:bottom w:val="single" w:sz="4" w:space="0" w:color="8784C7" w:themeColor="accent2"/>
        <w:right w:val="single" w:sz="4" w:space="4" w:color="8784C7" w:themeColor="accent2"/>
      </w:pBdr>
      <w:spacing w:before="200" w:after="100" w:line="269" w:lineRule="auto"/>
      <w:contextualSpacing/>
      <w:outlineLvl w:val="1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68DE"/>
    <w:pPr>
      <w:numPr>
        <w:ilvl w:val="2"/>
        <w:numId w:val="1"/>
      </w:numPr>
      <w:pBdr>
        <w:left w:val="single" w:sz="48" w:space="2" w:color="8784C7" w:themeColor="accent2"/>
        <w:bottom w:val="single" w:sz="4" w:space="0" w:color="8784C7" w:themeColor="accent2"/>
      </w:pBd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68DE"/>
    <w:pPr>
      <w:numPr>
        <w:ilvl w:val="3"/>
        <w:numId w:val="1"/>
      </w:numPr>
      <w:pBdr>
        <w:left w:val="single" w:sz="4" w:space="2" w:color="8784C7" w:themeColor="accent2"/>
        <w:bottom w:val="single" w:sz="4" w:space="2" w:color="8784C7" w:themeColor="accent2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55224"/>
    <w:pPr>
      <w:numPr>
        <w:ilvl w:val="4"/>
        <w:numId w:val="1"/>
      </w:numPr>
      <w:pBdr>
        <w:left w:val="dotted" w:sz="4" w:space="2" w:color="8784C7" w:themeColor="accent2"/>
        <w:bottom w:val="dotted" w:sz="4" w:space="2" w:color="8784C7" w:themeColor="accent2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5224"/>
    <w:pPr>
      <w:numPr>
        <w:ilvl w:val="5"/>
        <w:numId w:val="1"/>
      </w:numPr>
      <w:pBdr>
        <w:bottom w:val="single" w:sz="4" w:space="2" w:color="CECDE8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5224"/>
    <w:pPr>
      <w:numPr>
        <w:ilvl w:val="6"/>
        <w:numId w:val="1"/>
      </w:numPr>
      <w:pBdr>
        <w:bottom w:val="dotted" w:sz="4" w:space="2" w:color="B6B5DD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5224"/>
    <w:pPr>
      <w:numPr>
        <w:ilvl w:val="7"/>
        <w:numId w:val="1"/>
      </w:num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8784C7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5224"/>
    <w:pPr>
      <w:numPr>
        <w:ilvl w:val="8"/>
        <w:numId w:val="1"/>
      </w:num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8784C7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8DE"/>
    <w:rPr>
      <w:rFonts w:asciiTheme="majorHAnsi" w:eastAsiaTheme="majorEastAsia" w:hAnsiTheme="majorHAnsi" w:cstheme="majorBidi"/>
      <w:b/>
      <w:bCs/>
      <w:iCs/>
      <w:color w:val="363371" w:themeColor="accent2" w:themeShade="7F"/>
      <w:shd w:val="clear" w:color="auto" w:fill="E6E6F3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55224"/>
    <w:rPr>
      <w:rFonts w:asciiTheme="majorHAnsi" w:eastAsiaTheme="majorEastAsia" w:hAnsiTheme="majorHAnsi" w:cstheme="majorBidi"/>
      <w:b/>
      <w:bCs/>
      <w:i/>
      <w:iCs/>
      <w:color w:val="514DAA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55224"/>
    <w:rPr>
      <w:b/>
      <w:bCs/>
      <w:color w:val="514DAA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5378E"/>
    <w:pPr>
      <w:pBdr>
        <w:top w:val="single" w:sz="48" w:space="0" w:color="8784C7" w:themeColor="accent2"/>
        <w:bottom w:val="single" w:sz="48" w:space="0" w:color="8784C7" w:themeColor="accent2"/>
      </w:pBdr>
      <w:shd w:val="clear" w:color="auto" w:fill="8784C7" w:themeFill="accent2"/>
      <w:spacing w:after="0" w:line="240" w:lineRule="auto"/>
      <w:jc w:val="center"/>
    </w:pPr>
    <w:rPr>
      <w:rFonts w:asciiTheme="majorHAnsi" w:eastAsiaTheme="majorEastAsia" w:hAnsiTheme="majorHAnsi" w:cstheme="majorBidi"/>
      <w:b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5378E"/>
    <w:rPr>
      <w:rFonts w:asciiTheme="majorHAnsi" w:eastAsiaTheme="majorEastAsia" w:hAnsiTheme="majorHAnsi" w:cstheme="majorBidi"/>
      <w:b/>
      <w:iCs/>
      <w:color w:val="FFFFFF" w:themeColor="background1"/>
      <w:spacing w:val="10"/>
      <w:sz w:val="48"/>
      <w:szCs w:val="48"/>
      <w:shd w:val="clear" w:color="auto" w:fill="8784C7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5224"/>
    <w:pPr>
      <w:pBdr>
        <w:bottom w:val="dotted" w:sz="8" w:space="10" w:color="8784C7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6337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55224"/>
    <w:rPr>
      <w:rFonts w:asciiTheme="majorHAnsi" w:eastAsiaTheme="majorEastAsia" w:hAnsiTheme="majorHAnsi" w:cstheme="majorBidi"/>
      <w:i/>
      <w:iCs/>
      <w:color w:val="363371" w:themeColor="accent2" w:themeShade="7F"/>
      <w:sz w:val="24"/>
      <w:szCs w:val="24"/>
    </w:rPr>
  </w:style>
  <w:style w:type="character" w:styleId="Strong">
    <w:name w:val="Strong"/>
    <w:uiPriority w:val="22"/>
    <w:qFormat/>
    <w:rsid w:val="00355224"/>
    <w:rPr>
      <w:b/>
      <w:bCs/>
      <w:spacing w:val="0"/>
    </w:rPr>
  </w:style>
  <w:style w:type="character" w:styleId="Emphasis">
    <w:name w:val="Emphasis"/>
    <w:uiPriority w:val="20"/>
    <w:qFormat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bdr w:val="single" w:sz="18" w:space="0" w:color="E6E6F3" w:themeColor="accent2" w:themeTint="33"/>
      <w:shd w:val="clear" w:color="auto" w:fill="E6E6F3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35522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5522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55224"/>
    <w:rPr>
      <w:i/>
      <w:iCs w:val="0"/>
      <w:color w:val="514DAA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355224"/>
    <w:rPr>
      <w:color w:val="514DAA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5224"/>
    <w:pPr>
      <w:pBdr>
        <w:top w:val="dotted" w:sz="8" w:space="10" w:color="8784C7" w:themeColor="accent2"/>
        <w:bottom w:val="dotted" w:sz="8" w:space="10" w:color="8784C7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8784C7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sz w:val="20"/>
      <w:szCs w:val="20"/>
    </w:rPr>
  </w:style>
  <w:style w:type="character" w:styleId="SubtleEmphasis">
    <w:name w:val="Subtle Emphasis"/>
    <w:uiPriority w:val="19"/>
    <w:qFormat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styleId="IntenseEmphasis">
    <w:name w:val="Intense Emphasis"/>
    <w:uiPriority w:val="21"/>
    <w:qFormat/>
    <w:rsid w:val="00355224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8784C7" w:themeColor="accent2"/>
      <w:shd w:val="clear" w:color="auto" w:fill="8784C7" w:themeFill="accent2"/>
      <w:vertAlign w:val="baseline"/>
    </w:rPr>
  </w:style>
  <w:style w:type="character" w:styleId="SubtleReference">
    <w:name w:val="Subtle Reference"/>
    <w:uiPriority w:val="31"/>
    <w:qFormat/>
    <w:rsid w:val="00355224"/>
    <w:rPr>
      <w:i/>
      <w:iCs/>
      <w:smallCaps/>
      <w:color w:val="8784C7" w:themeColor="accent2"/>
      <w:u w:color="8784C7" w:themeColor="accent2"/>
    </w:rPr>
  </w:style>
  <w:style w:type="character" w:styleId="IntenseReference">
    <w:name w:val="Intense Reference"/>
    <w:uiPriority w:val="32"/>
    <w:qFormat/>
    <w:rsid w:val="00355224"/>
    <w:rPr>
      <w:b/>
      <w:bCs/>
      <w:i/>
      <w:iCs/>
      <w:smallCaps/>
      <w:color w:val="8784C7" w:themeColor="accent2"/>
      <w:u w:color="8784C7" w:themeColor="accent2"/>
    </w:rPr>
  </w:style>
  <w:style w:type="character" w:styleId="BookTitle">
    <w:name w:val="Book Title"/>
    <w:uiPriority w:val="33"/>
    <w:qFormat/>
    <w:rsid w:val="00355224"/>
    <w:rPr>
      <w:rFonts w:asciiTheme="majorHAnsi" w:eastAsiaTheme="majorEastAsia" w:hAnsiTheme="majorHAnsi" w:cstheme="majorBidi"/>
      <w:b/>
      <w:bCs/>
      <w:i/>
      <w:iCs/>
      <w:smallCaps/>
      <w:color w:val="514DAA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5522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55224"/>
    <w:rPr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224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224"/>
    <w:rPr>
      <w:i/>
      <w:iCs/>
      <w:sz w:val="20"/>
      <w:szCs w:val="20"/>
    </w:rPr>
  </w:style>
  <w:style w:type="table" w:styleId="TableGrid">
    <w:name w:val="Table Grid"/>
    <w:basedOn w:val="TableNormal"/>
    <w:uiPriority w:val="39"/>
    <w:rsid w:val="00DC2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F1F2E"/>
    <w:pPr>
      <w:spacing w:after="0" w:line="240" w:lineRule="auto"/>
    </w:pPr>
    <w:rPr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462126"/>
    <w:pPr>
      <w:tabs>
        <w:tab w:val="left" w:pos="400"/>
        <w:tab w:val="right" w:leader="dot" w:pos="9350"/>
      </w:tabs>
      <w:spacing w:before="120" w:after="0"/>
      <w:pPrChange w:id="0" w:author="Bambi C" w:date="2022-08-24T20:12:00Z">
        <w:pPr>
          <w:tabs>
            <w:tab w:val="left" w:pos="400"/>
            <w:tab w:val="right" w:leader="dot" w:pos="9350"/>
          </w:tabs>
          <w:spacing w:before="120" w:line="288" w:lineRule="auto"/>
        </w:pPr>
      </w:pPrChange>
    </w:pPr>
    <w:rPr>
      <w:rFonts w:cstheme="minorHAnsi"/>
      <w:b/>
      <w:bCs/>
      <w:i/>
      <w:sz w:val="24"/>
      <w:szCs w:val="24"/>
      <w:rPrChange w:id="0" w:author="Bambi C" w:date="2022-08-24T20:12:00Z">
        <w:rPr>
          <w:rFonts w:asciiTheme="minorHAnsi" w:eastAsiaTheme="minorEastAsia" w:hAnsiTheme="minorHAnsi" w:cstheme="minorHAnsi"/>
          <w:b/>
          <w:bCs/>
          <w:i/>
          <w:iCs/>
          <w:sz w:val="24"/>
          <w:szCs w:val="24"/>
          <w:lang w:val="en-US" w:eastAsia="en-US" w:bidi="ar-SA"/>
        </w:rPr>
      </w:rPrChange>
    </w:rPr>
  </w:style>
  <w:style w:type="paragraph" w:styleId="TOC2">
    <w:name w:val="toc 2"/>
    <w:basedOn w:val="Normal"/>
    <w:next w:val="Normal"/>
    <w:autoRedefine/>
    <w:uiPriority w:val="39"/>
    <w:unhideWhenUsed/>
    <w:rsid w:val="00BD3599"/>
    <w:pPr>
      <w:spacing w:before="120" w:after="0"/>
      <w:ind w:left="200"/>
    </w:pPr>
    <w:rPr>
      <w:rFonts w:cstheme="minorHAnsi"/>
      <w:b/>
      <w:bCs/>
      <w:iCs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D3599"/>
    <w:pPr>
      <w:spacing w:after="0"/>
      <w:ind w:left="400"/>
    </w:pPr>
    <w:rPr>
      <w:rFonts w:cstheme="minorHAnsi"/>
      <w:iCs w:val="0"/>
    </w:rPr>
  </w:style>
  <w:style w:type="character" w:styleId="Hyperlink">
    <w:name w:val="Hyperlink"/>
    <w:basedOn w:val="DefaultParagraphFont"/>
    <w:uiPriority w:val="99"/>
    <w:unhideWhenUsed/>
    <w:rsid w:val="00BD3599"/>
    <w:rPr>
      <w:color w:val="69A02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3599"/>
    <w:pPr>
      <w:spacing w:after="0"/>
      <w:ind w:left="600"/>
    </w:pPr>
    <w:rPr>
      <w:rFonts w:cstheme="minorHAnsi"/>
      <w:iCs w:val="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D3599"/>
    <w:pPr>
      <w:spacing w:after="0"/>
      <w:ind w:left="800"/>
    </w:pPr>
    <w:rPr>
      <w:rFonts w:cstheme="minorHAnsi"/>
      <w:iCs w:val="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D3599"/>
    <w:pPr>
      <w:spacing w:after="0"/>
      <w:ind w:left="1000"/>
    </w:pPr>
    <w:rPr>
      <w:rFonts w:cstheme="minorHAnsi"/>
      <w:iCs w:val="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D3599"/>
    <w:pPr>
      <w:spacing w:after="0"/>
      <w:ind w:left="1200"/>
    </w:pPr>
    <w:rPr>
      <w:rFonts w:cstheme="minorHAnsi"/>
      <w:iCs w:val="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D3599"/>
    <w:pPr>
      <w:spacing w:after="0"/>
      <w:ind w:left="1400"/>
    </w:pPr>
    <w:rPr>
      <w:rFonts w:cstheme="minorHAnsi"/>
      <w:iCs w:val="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D3599"/>
    <w:pPr>
      <w:spacing w:after="0"/>
      <w:ind w:left="1600"/>
    </w:pPr>
    <w:rPr>
      <w:rFonts w:cstheme="minorHAnsi"/>
      <w:iCs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934BF2"/>
    <w:rPr>
      <w:color w:val="8C8C8C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20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06D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iCs w:val="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06D0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4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17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75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8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5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3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0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2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jetbrains.com/help/pycharm/tutorial-code-quality-assistance-tips-and-tricks.html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jetbrains.com/help/pycharm/saving-and-reverting-changes.html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s://www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1.xm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peps.python.org/pep-0008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www.jetbrains.com/help/pycharm/tutorial-code-quality-assistance-tips-and-tricks.html" TargetMode="External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2.jpeg"/></Relationships>
</file>

<file path=word/theme/theme1.xml><?xml version="1.0" encoding="utf-8"?>
<a:theme xmlns:a="http://schemas.openxmlformats.org/drawingml/2006/main" name="Celestial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Celestial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elestial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19CC8-FC9F-B04D-B7F2-D434DC9BA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</TotalTime>
  <Pages>38</Pages>
  <Words>11598</Words>
  <Characters>66112</Characters>
  <Application>Microsoft Office Word</Application>
  <DocSecurity>0</DocSecurity>
  <Lines>550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Assignment01</vt:lpstr>
    </vt:vector>
  </TitlesOfParts>
  <Manager/>
  <Company/>
  <LinksUpToDate>false</LinksUpToDate>
  <CharactersWithSpaces>77555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Assignment01</dc:title>
  <dc:subject>IT FDN 110 B Su 22</dc:subject>
  <dc:creator>RSar</dc:creator>
  <cp:keywords/>
  <dc:description/>
  <cp:lastModifiedBy>Bambi C</cp:lastModifiedBy>
  <cp:revision>1794</cp:revision>
  <cp:lastPrinted>2022-07-13T02:44:00Z</cp:lastPrinted>
  <dcterms:created xsi:type="dcterms:W3CDTF">2022-08-02T20:52:00Z</dcterms:created>
  <dcterms:modified xsi:type="dcterms:W3CDTF">2022-08-25T04:40:00Z</dcterms:modified>
  <cp:category/>
</cp:coreProperties>
</file>